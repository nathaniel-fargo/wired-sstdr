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Pr="008D5013"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 xml:space="preserve">Analysis and Experimental Validation of SSTDR for Simultaneous Distributed Diagnosis of Wire </w:t>
      </w:r>
      <w:r w:rsidRPr="008D5013">
        <w:rPr>
          <w:rFonts w:ascii="Helvetica Neue" w:eastAsia="Helvetica Neue" w:hAnsi="Helvetica Neue" w:cs="Helvetica Neue"/>
          <w:color w:val="004393"/>
          <w:sz w:val="48"/>
          <w:szCs w:val="48"/>
        </w:rPr>
        <w:t>Networks</w:t>
      </w:r>
    </w:p>
    <w:p w14:paraId="22EBDCDF" w14:textId="6614E0F9"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sidRPr="008D5013">
        <w:rPr>
          <w:rFonts w:ascii="Helvetica Neue" w:eastAsia="Helvetica Neue" w:hAnsi="Helvetica Neue" w:cs="Helvetica Neue"/>
          <w:color w:val="000000"/>
          <w:sz w:val="22"/>
          <w:szCs w:val="22"/>
        </w:rPr>
        <w:t xml:space="preserve">Mouad Addad, </w:t>
      </w:r>
      <w:r w:rsidR="00ED2CA4" w:rsidRPr="008D5013">
        <w:rPr>
          <w:rFonts w:ascii="Helvetica Neue" w:eastAsia="Helvetica Neue" w:hAnsi="Helvetica Neue" w:cs="Helvetica Neue"/>
          <w:i/>
          <w:color w:val="000000"/>
          <w:sz w:val="22"/>
          <w:szCs w:val="22"/>
        </w:rPr>
        <w:t xml:space="preserve">Senior </w:t>
      </w:r>
      <w:r w:rsidRPr="008D5013">
        <w:rPr>
          <w:rFonts w:ascii="Helvetica Neue" w:eastAsia="Helvetica Neue" w:hAnsi="Helvetica Neue" w:cs="Helvetica Neue"/>
          <w:i/>
          <w:color w:val="000000"/>
          <w:sz w:val="22"/>
          <w:szCs w:val="22"/>
        </w:rPr>
        <w:t>Member, IEEE</w:t>
      </w:r>
      <w:r w:rsidRPr="008D5013">
        <w:rPr>
          <w:rFonts w:ascii="Helvetica Neue" w:eastAsia="Helvetica Neue" w:hAnsi="Helvetica Neue" w:cs="Helvetica Neue"/>
          <w:color w:val="000000"/>
          <w:sz w:val="22"/>
          <w:szCs w:val="22"/>
        </w:rPr>
        <w:t>, Ali</w:t>
      </w:r>
      <w:r>
        <w:rPr>
          <w:rFonts w:ascii="Helvetica Neue" w:eastAsia="Helvetica Neue" w:hAnsi="Helvetica Neue" w:cs="Helvetica Neue"/>
          <w:color w:val="000000"/>
          <w:sz w:val="22"/>
          <w:szCs w:val="22"/>
        </w:rPr>
        <w:t xml:space="preserve">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100A23F2"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extensively for the detection, localization, and characterization of electric faults in wires. However, in branched wire networks, testing using a single sensor suffers from ambiguity</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Maximum length (ML or </w:t>
            </w:r>
            <w:r>
              <w:rPr>
                <w:rFonts w:ascii="Helvetica Neue" w:eastAsia="Helvetica Neue" w:hAnsi="Helvetica Neue" w:cs="Helvetica Neue"/>
                <w:b/>
                <w:i/>
                <w:color w:val="000000"/>
                <w:sz w:val="18"/>
                <w:szCs w:val="18"/>
              </w:rPr>
              <w:t>m</w:t>
            </w:r>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r w:rsidR="008C6861">
              <w:rPr>
                <w:rFonts w:ascii="Helvetica Neue" w:eastAsia="Helvetica Neue" w:hAnsi="Helvetica Neue" w:cs="Helvetica Neue"/>
                <w:b/>
                <w:color w:val="000000"/>
                <w:sz w:val="18"/>
                <w:szCs w:val="18"/>
              </w:rPr>
              <w:t>.</w:t>
            </w:r>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0" w:name="bookmark=id.cedb3xjnn282" w:colFirst="0" w:colLast="0"/>
      <w:bookmarkEnd w:id="0"/>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54D114E3" w:rsidR="0021444A" w:rsidRPr="008D5013" w:rsidRDefault="00B9543F">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2336" behindDoc="0" locked="0" layoutInCell="1" allowOverlap="1" wp14:anchorId="741B3196" wp14:editId="248C2429">
                <wp:simplePos x="0" y="0"/>
                <wp:positionH relativeFrom="column">
                  <wp:align>right</wp:align>
                </wp:positionH>
                <wp:positionV relativeFrom="paragraph">
                  <wp:posOffset>2759710</wp:posOffset>
                </wp:positionV>
                <wp:extent cx="3178175" cy="1320800"/>
                <wp:effectExtent l="0" t="0" r="3175" b="0"/>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320800"/>
                        </a:xfrm>
                        <a:prstGeom prst="rect">
                          <a:avLst/>
                        </a:prstGeom>
                        <a:solidFill>
                          <a:schemeClr val="lt1"/>
                        </a:solidFill>
                        <a:ln w="6350">
                          <a:noFill/>
                        </a:ln>
                      </wps:spPr>
                      <wps:txb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1" w:history="1">
                              <w:r w:rsidRPr="00B9543F">
                                <w:rPr>
                                  <w:rStyle w:val="Hyperlink"/>
                                  <w:sz w:val="14"/>
                                  <w:szCs w:val="14"/>
                                  <w:lang w:val="en-US"/>
                                </w:rPr>
                                <w:t>mouad.addad@univ-sba.dz</w:t>
                              </w:r>
                            </w:hyperlink>
                            <w:r w:rsidRPr="00B9543F">
                              <w:rPr>
                                <w:sz w:val="14"/>
                                <w:szCs w:val="14"/>
                              </w:rPr>
                              <w:t xml:space="preserve">; </w:t>
                            </w:r>
                            <w:hyperlink r:id="rId12"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3"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4"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B3196" id="_x0000_t202" coordsize="21600,21600" o:spt="202" path="m,l,21600r21600,l21600,xe">
                <v:stroke joinstyle="miter"/>
                <v:path gradientshapeok="t" o:connecttype="rect"/>
              </v:shapetype>
              <v:shape id="Text Box 44" o:spid="_x0000_s1026" type="#_x0000_t202" style="position:absolute;left:0;text-align:left;margin-left:199.05pt;margin-top:217.3pt;width:250.25pt;height:104pt;z-index:2516623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" fillcolor="white [3201]" stroked="f" strokeweight=".5pt">
                <v:textbo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5" w:history="1">
                        <w:r w:rsidRPr="00B9543F">
                          <w:rPr>
                            <w:rStyle w:val="Hyperlink"/>
                            <w:sz w:val="14"/>
                            <w:szCs w:val="14"/>
                            <w:lang w:val="en-US"/>
                          </w:rPr>
                          <w:t>mouad.addad@univ-sba.dz</w:t>
                        </w:r>
                      </w:hyperlink>
                      <w:r w:rsidRPr="00B9543F">
                        <w:rPr>
                          <w:sz w:val="14"/>
                          <w:szCs w:val="14"/>
                        </w:rPr>
                        <w:t xml:space="preserve">; </w:t>
                      </w:r>
                      <w:hyperlink r:id="rId16"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7"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8"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v:textbox>
                <w10:wrap type="square"/>
              </v:shape>
            </w:pict>
          </mc:Fallback>
        </mc:AlternateContent>
      </w: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w:t>
      </w:r>
      <w:r w:rsidRPr="008D5013">
        <w:rPr>
          <w:rFonts w:ascii="Times" w:eastAsia="Times" w:hAnsi="Times" w:cs="Times"/>
        </w:rPr>
        <w:t xml:space="preserve">accurately locate faults. Reflectometry is a powerful technique that has been used extensively for the detection, localization, and characterization of electrical faults </w:t>
      </w:r>
      <w:r w:rsidR="00E42822" w:rsidRPr="008D5013">
        <w:rPr>
          <w:rFonts w:ascii="Times" w:eastAsia="Times" w:hAnsi="Times" w:cs="Times"/>
        </w:rPr>
        <w:fldChar w:fldCharType="begin"/>
      </w:r>
      <w:r w:rsidR="00E42822" w:rsidRPr="008D5013">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sidRPr="008D5013">
        <w:rPr>
          <w:rFonts w:ascii="Times" w:eastAsia="Times" w:hAnsi="Times" w:cs="Times"/>
        </w:rPr>
        <w:fldChar w:fldCharType="separate"/>
      </w:r>
      <w:r w:rsidR="00E42822" w:rsidRPr="008D5013">
        <w:rPr>
          <w:rFonts w:ascii="Times" w:eastAsia="Times" w:hAnsi="Times" w:cs="Times"/>
        </w:rPr>
        <w:t>[1]</w:t>
      </w:r>
      <w:r w:rsidR="00E42822" w:rsidRPr="008D5013">
        <w:rPr>
          <w:rFonts w:ascii="Times" w:eastAsia="Times" w:hAnsi="Times" w:cs="Times"/>
        </w:rPr>
        <w:fldChar w:fldCharType="end"/>
      </w:r>
      <w:r w:rsidRPr="008D5013">
        <w:rPr>
          <w:rFonts w:ascii="Times" w:eastAsia="Times" w:hAnsi="Times" w:cs="Times"/>
        </w:rPr>
        <w:t xml:space="preserve">. </w:t>
      </w:r>
      <w:r w:rsidR="0021444A" w:rsidRPr="008D5013">
        <w:rPr>
          <w:rFonts w:ascii="Times" w:eastAsia="Times" w:hAnsi="Times" w:cs="Times"/>
        </w:rPr>
        <w:t>A</w:t>
      </w:r>
      <w:r w:rsidRPr="008D5013">
        <w:rPr>
          <w:rFonts w:ascii="Times" w:eastAsia="Times" w:hAnsi="Times" w:cs="Times"/>
        </w:rPr>
        <w:t xml:space="preserve"> test signal</w:t>
      </w:r>
      <w:r w:rsidR="0021444A" w:rsidRPr="008D5013">
        <w:rPr>
          <w:rFonts w:ascii="Times" w:eastAsia="Times" w:hAnsi="Times" w:cs="Times"/>
        </w:rPr>
        <w:t xml:space="preserve"> is injected</w:t>
      </w:r>
      <w:r w:rsidRPr="008D5013">
        <w:rPr>
          <w:rFonts w:ascii="Times" w:eastAsia="Times" w:hAnsi="Times" w:cs="Times"/>
        </w:rPr>
        <w:t xml:space="preserve"> into the wire</w:t>
      </w:r>
      <w:r w:rsidR="0021444A" w:rsidRPr="008D5013">
        <w:rPr>
          <w:rFonts w:ascii="Times" w:eastAsia="Times" w:hAnsi="Times" w:cs="Times"/>
        </w:rPr>
        <w:t>, and p</w:t>
      </w:r>
      <w:r w:rsidRPr="008D5013">
        <w:rPr>
          <w:rFonts w:ascii="Times" w:eastAsia="Times" w:hAnsi="Times" w:cs="Times"/>
        </w:rPr>
        <w:t xml:space="preserve">art of its energy is </w:t>
      </w:r>
      <w:proofErr w:type="gramStart"/>
      <w:r w:rsidRPr="008D5013">
        <w:rPr>
          <w:rFonts w:ascii="Times" w:eastAsia="Times" w:hAnsi="Times" w:cs="Times"/>
        </w:rPr>
        <w:t>reflected back</w:t>
      </w:r>
      <w:proofErr w:type="gramEnd"/>
      <w:r w:rsidRPr="008D5013">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If the topology of the network is branched, </w:t>
      </w:r>
      <w:r w:rsidR="0021444A" w:rsidRPr="008D5013">
        <w:rPr>
          <w:rFonts w:ascii="Times" w:eastAsia="Times" w:hAnsi="Times" w:cs="Times"/>
        </w:rPr>
        <w:t xml:space="preserve">reflections come back from each junction and end of each branch, resulting in multiple, often </w:t>
      </w:r>
      <w:r w:rsidR="000400AB" w:rsidRPr="008D5013">
        <w:rPr>
          <w:rFonts w:ascii="Times" w:eastAsia="Times" w:hAnsi="Times" w:cs="Times"/>
        </w:rPr>
        <w:t>overlapping</w:t>
      </w:r>
      <w:r w:rsidR="0021444A" w:rsidRPr="008D5013">
        <w:rPr>
          <w:rFonts w:ascii="Times" w:eastAsia="Times" w:hAnsi="Times" w:cs="Times"/>
        </w:rPr>
        <w:t>, reflections that can lead to ambiguities</w:t>
      </w:r>
      <w:r w:rsidRPr="008D5013">
        <w:rPr>
          <w:rFonts w:ascii="Times" w:eastAsia="Times" w:hAnsi="Times" w:cs="Times"/>
        </w:rPr>
        <w:t xml:space="preserve">.  </w:t>
      </w:r>
      <w:r w:rsidR="0021444A" w:rsidRPr="008D5013">
        <w:rPr>
          <w:rFonts w:ascii="Times" w:eastAsia="Times" w:hAnsi="Times" w:cs="Times"/>
        </w:rPr>
        <w:t>If the</w:t>
      </w:r>
      <w:r w:rsidRPr="008D5013">
        <w:rPr>
          <w:rFonts w:ascii="Times" w:eastAsia="Times" w:hAnsi="Times" w:cs="Times"/>
        </w:rPr>
        <w:t xml:space="preserve"> network </w:t>
      </w:r>
      <w:r w:rsidR="0021444A" w:rsidRPr="008D5013">
        <w:rPr>
          <w:rFonts w:ascii="Times" w:eastAsia="Times" w:hAnsi="Times" w:cs="Times"/>
        </w:rPr>
        <w:t>has</w:t>
      </w:r>
      <w:r w:rsidRPr="008D5013">
        <w:rPr>
          <w:rFonts w:ascii="Times" w:eastAsia="Times" w:hAnsi="Times" w:cs="Times"/>
        </w:rPr>
        <w:t xml:space="preserve"> two equal-length arms, one of which has a fault, it is impossible to determine which of the arms is faulty from </w:t>
      </w:r>
      <w:r w:rsidR="0021444A" w:rsidRPr="008D5013">
        <w:rPr>
          <w:rFonts w:ascii="Times" w:eastAsia="Times" w:hAnsi="Times" w:cs="Times"/>
        </w:rPr>
        <w:t>a</w:t>
      </w:r>
      <w:r w:rsidRPr="008D5013">
        <w:rPr>
          <w:rFonts w:ascii="Times" w:eastAsia="Times" w:hAnsi="Times" w:cs="Times"/>
        </w:rPr>
        <w:t xml:space="preserve"> single sensor</w:t>
      </w:r>
      <w:r w:rsidR="00E42822" w:rsidRPr="008D5013">
        <w:rPr>
          <w:rFonts w:ascii="Times" w:eastAsia="Times" w:hAnsi="Times" w:cs="Times"/>
        </w:rPr>
        <w:t xml:space="preserve"> </w:t>
      </w:r>
      <w:r w:rsidR="00E42822"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sidRPr="008D5013">
        <w:rPr>
          <w:rFonts w:ascii="Times" w:eastAsia="Times" w:hAnsi="Times" w:cs="Times"/>
        </w:rPr>
        <w:fldChar w:fldCharType="separate"/>
      </w:r>
      <w:r w:rsidR="003F57A6" w:rsidRPr="008D5013">
        <w:rPr>
          <w:rFonts w:ascii="Times" w:eastAsia="Times" w:hAnsi="Times" w:cs="Times"/>
        </w:rPr>
        <w:t>[1], [2], [3], [4]</w:t>
      </w:r>
      <w:r w:rsidR="00E42822" w:rsidRPr="008D5013">
        <w:rPr>
          <w:rFonts w:ascii="Times" w:eastAsia="Times" w:hAnsi="Times" w:cs="Times"/>
        </w:rPr>
        <w:fldChar w:fldCharType="end"/>
      </w:r>
      <w:r w:rsidR="003F57A6" w:rsidRPr="008D5013">
        <w:rPr>
          <w:rFonts w:ascii="Times" w:eastAsia="Times" w:hAnsi="Times" w:cs="Times"/>
        </w:rPr>
        <w:t>.</w:t>
      </w:r>
      <w:r w:rsidRPr="008D5013">
        <w:rPr>
          <w:rFonts w:ascii="Times" w:eastAsia="Times" w:hAnsi="Times" w:cs="Times"/>
        </w:rPr>
        <w:t xml:space="preserve"> If an open </w:t>
      </w:r>
      <w:r w:rsidRPr="008D5013">
        <w:rPr>
          <w:rFonts w:ascii="Times" w:eastAsia="Times" w:hAnsi="Times" w:cs="Times"/>
        </w:rPr>
        <w:t>circuit and a short circuit, which have equal and opposite reflections, a</w:t>
      </w:r>
      <w:r w:rsidR="0021444A" w:rsidRPr="008D5013">
        <w:rPr>
          <w:rFonts w:ascii="Times" w:eastAsia="Times" w:hAnsi="Times" w:cs="Times"/>
        </w:rPr>
        <w:t>re</w:t>
      </w:r>
      <w:r w:rsidRPr="008D5013">
        <w:rPr>
          <w:rFonts w:ascii="Times" w:eastAsia="Times" w:hAnsi="Times" w:cs="Times"/>
        </w:rPr>
        <w:t xml:space="preserve"> at the same distance from the sensor, their reflections cancel each other out</w:t>
      </w:r>
      <w:r w:rsidR="0021444A" w:rsidRPr="008D5013">
        <w:rPr>
          <w:rFonts w:ascii="Times" w:eastAsia="Times" w:hAnsi="Times" w:cs="Times"/>
        </w:rPr>
        <w:t>,</w:t>
      </w:r>
      <w:r w:rsidRPr="008D5013">
        <w:rPr>
          <w:rFonts w:ascii="Times" w:eastAsia="Times" w:hAnsi="Times" w:cs="Times"/>
        </w:rPr>
        <w:t xml:space="preserve"> and </w:t>
      </w:r>
      <w:r w:rsidR="0021444A" w:rsidRPr="008D5013">
        <w:rPr>
          <w:rFonts w:ascii="Times" w:eastAsia="Times" w:hAnsi="Times" w:cs="Times"/>
        </w:rPr>
        <w:t xml:space="preserve">neither can </w:t>
      </w:r>
      <w:r w:rsidRPr="008D5013">
        <w:rPr>
          <w:rFonts w:ascii="Times" w:eastAsia="Times" w:hAnsi="Times" w:cs="Times"/>
        </w:rPr>
        <w:t xml:space="preserve">be located from a single sensor. Furthermore, </w:t>
      </w:r>
      <w:r w:rsidR="0021444A" w:rsidRPr="008D5013">
        <w:rPr>
          <w:rFonts w:ascii="Times" w:eastAsia="Times" w:hAnsi="Times" w:cs="Times"/>
        </w:rPr>
        <w:t xml:space="preserve">the impedance discontinuity between the wire and reflectometer causes an immediate reflection, which results in </w:t>
      </w:r>
      <w:proofErr w:type="gramStart"/>
      <w:r w:rsidR="0021444A" w:rsidRPr="008D5013">
        <w:rPr>
          <w:rFonts w:ascii="Times" w:eastAsia="Times" w:hAnsi="Times" w:cs="Times"/>
        </w:rPr>
        <w:t xml:space="preserve">a </w:t>
      </w:r>
      <w:r w:rsidRPr="008D5013">
        <w:rPr>
          <w:rFonts w:ascii="Times" w:eastAsia="Times" w:hAnsi="Times" w:cs="Times"/>
        </w:rPr>
        <w:t xml:space="preserve"> “</w:t>
      </w:r>
      <w:proofErr w:type="gramEnd"/>
      <w:r w:rsidRPr="008D5013">
        <w:rPr>
          <w:rFonts w:ascii="Times" w:eastAsia="Times" w:hAnsi="Times" w:cs="Times"/>
        </w:rPr>
        <w:t>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w:t>
      </w:r>
      <w:r w:rsidR="003F57A6" w:rsidRPr="008D5013">
        <w:rPr>
          <w:rFonts w:ascii="Times" w:eastAsia="Times" w:hAnsi="Times" w:cs="Times"/>
        </w:rPr>
        <w:t xml:space="preserve"> </w:t>
      </w:r>
      <w:r w:rsidR="003F57A6" w:rsidRPr="008D5013">
        <w:rPr>
          <w:rFonts w:ascii="Times" w:eastAsia="Times" w:hAnsi="Times" w:cs="Times"/>
        </w:rPr>
        <w:fldChar w:fldCharType="begin"/>
      </w:r>
      <w:r w:rsidR="003F57A6" w:rsidRPr="008D5013">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[4]</w:t>
      </w:r>
      <w:r w:rsidR="003F57A6" w:rsidRPr="008D5013">
        <w:rPr>
          <w:rFonts w:ascii="Times" w:eastAsia="Times" w:hAnsi="Times" w:cs="Times"/>
        </w:rPr>
        <w:fldChar w:fldCharType="end"/>
      </w:r>
      <w:r w:rsidR="003F57A6" w:rsidRPr="008D5013">
        <w:rPr>
          <w:rFonts w:ascii="Times" w:eastAsia="Times" w:hAnsi="Times" w:cs="Times"/>
        </w:rPr>
        <w:t>.</w:t>
      </w:r>
      <w:r w:rsidRPr="008D5013">
        <w:rPr>
          <w:rFonts w:ascii="Times" w:eastAsia="Times" w:hAnsi="Times" w:cs="Times"/>
        </w:rPr>
        <w:t xml:space="preserve">  The attenuation on long wire lengths exacerbates this problem. </w:t>
      </w:r>
    </w:p>
    <w:p w14:paraId="7DABA97F" w14:textId="256EB780" w:rsidR="003C2932" w:rsidRPr="008D5013" w:rsidRDefault="00000000">
      <w:pPr>
        <w:spacing w:after="120"/>
        <w:jc w:val="both"/>
        <w:rPr>
          <w:rFonts w:ascii="Times" w:eastAsia="Times" w:hAnsi="Times" w:cs="Times"/>
        </w:rPr>
      </w:pPr>
      <w:r w:rsidRPr="008D5013">
        <w:rPr>
          <w:rFonts w:ascii="Times" w:eastAsia="Times" w:hAnsi="Times" w:cs="Times"/>
        </w:rPr>
        <w:t>To solve the problems</w:t>
      </w:r>
      <w:r w:rsidR="0021444A" w:rsidRPr="008D5013">
        <w:rPr>
          <w:rFonts w:ascii="Times" w:eastAsia="Times" w:hAnsi="Times" w:cs="Times"/>
        </w:rPr>
        <w:t xml:space="preserve"> with testing branched networks from a single location</w:t>
      </w:r>
      <w:r w:rsidRPr="008D5013">
        <w:rPr>
          <w:rFonts w:ascii="Times" w:eastAsia="Times" w:hAnsi="Times" w:cs="Times"/>
        </w:rPr>
        <w:t>, distributed reflectometry uses multiple sensors placed at various points on the wire network</w:t>
      </w:r>
      <w:r w:rsidR="003F57A6" w:rsidRPr="008D5013">
        <w:rPr>
          <w:rFonts w:ascii="Times" w:eastAsia="Times" w:hAnsi="Times" w:cs="Times"/>
        </w:rPr>
        <w:t xml:space="preserve"> </w:t>
      </w:r>
      <w:r w:rsidR="003F57A6"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[1], [2], [4]</w:t>
      </w:r>
      <w:r w:rsidR="003F57A6" w:rsidRPr="008D5013">
        <w:rPr>
          <w:rFonts w:ascii="Times" w:eastAsia="Times" w:hAnsi="Times" w:cs="Times"/>
        </w:rPr>
        <w:fldChar w:fldCharType="end"/>
      </w:r>
      <w:r w:rsidR="0098709E" w:rsidRPr="008D5013">
        <w:rPr>
          <w:rFonts w:ascii="Times" w:eastAsia="Times" w:hAnsi="Times" w:cs="Times"/>
        </w:rPr>
        <w:t xml:space="preserve">. </w:t>
      </w:r>
      <w:r w:rsidRPr="008D5013">
        <w:rPr>
          <w:rFonts w:ascii="Times" w:eastAsia="Times" w:hAnsi="Times" w:cs="Times"/>
        </w:rPr>
        <w:t xml:space="preserve">Each sensor </w:t>
      </w:r>
      <w:r w:rsidR="003C2932" w:rsidRPr="008D5013">
        <w:rPr>
          <w:rFonts w:ascii="Times" w:eastAsia="Times" w:hAnsi="Times" w:cs="Times"/>
        </w:rPr>
        <w:t>provides</w:t>
      </w:r>
      <w:r w:rsidRPr="008D5013">
        <w:rPr>
          <w:rFonts w:ascii="Times" w:eastAsia="Times" w:hAnsi="Times" w:cs="Times"/>
        </w:rPr>
        <w:t xml:space="preserve"> a different </w:t>
      </w:r>
      <w:r w:rsidR="003C2932" w:rsidRPr="008D5013">
        <w:rPr>
          <w:rFonts w:ascii="Times" w:eastAsia="Times" w:hAnsi="Times" w:cs="Times"/>
        </w:rPr>
        <w:t xml:space="preserve">perspective on the </w:t>
      </w:r>
      <w:r w:rsidRPr="008D5013">
        <w:rPr>
          <w:rFonts w:ascii="Times" w:eastAsia="Times" w:hAnsi="Times" w:cs="Times"/>
        </w:rPr>
        <w:t>network topology. The aggregation of information from all sensors</w:t>
      </w:r>
      <w:r w:rsidRPr="008D5013">
        <w:rPr>
          <w:rFonts w:ascii="Old Standard TT" w:eastAsia="Old Standard TT" w:hAnsi="Old Standard TT" w:cs="Old Standard TT"/>
          <w:sz w:val="22"/>
          <w:szCs w:val="22"/>
        </w:rPr>
        <w:t xml:space="preserve"> </w:t>
      </w:r>
      <w:r w:rsidRPr="008D5013">
        <w:rPr>
          <w:rFonts w:ascii="Times" w:eastAsia="Times" w:hAnsi="Times" w:cs="Times"/>
        </w:rPr>
        <w:t xml:space="preserve">allows the removal of fault location ambiguities and blind </w:t>
      </w:r>
      <w:proofErr w:type="gramStart"/>
      <w:r w:rsidRPr="008D5013">
        <w:rPr>
          <w:rFonts w:ascii="Times" w:eastAsia="Times" w:hAnsi="Times" w:cs="Times"/>
        </w:rPr>
        <w:t>zones</w:t>
      </w:r>
      <w:r w:rsidR="00590901" w:rsidRPr="008D5013">
        <w:rPr>
          <w:rFonts w:ascii="Times" w:eastAsia="Times" w:hAnsi="Times" w:cs="Times"/>
        </w:rPr>
        <w:t>,</w:t>
      </w:r>
      <w:r w:rsidRPr="008D5013">
        <w:rPr>
          <w:rFonts w:ascii="Times" w:eastAsia="Times" w:hAnsi="Times" w:cs="Times"/>
        </w:rPr>
        <w:t xml:space="preserve"> and</w:t>
      </w:r>
      <w:proofErr w:type="gramEnd"/>
      <w:r w:rsidRPr="008D5013">
        <w:rPr>
          <w:rFonts w:ascii="Times" w:eastAsia="Times" w:hAnsi="Times" w:cs="Times"/>
        </w:rPr>
        <w:t xml:space="preserve"> allows the testing of longer and more complex networks. </w:t>
      </w:r>
      <w:bookmarkStart w:id="1" w:name="_Hlk195745439"/>
      <w:bookmarkStart w:id="2" w:name="_Hlk195905284"/>
      <w:r w:rsidR="003C2932" w:rsidRPr="008D5013">
        <w:rPr>
          <w:rFonts w:ascii="Times" w:eastAsia="Times" w:hAnsi="Times" w:cs="Times"/>
        </w:rPr>
        <w:t xml:space="preserve">Many algorithms have been developed </w:t>
      </w:r>
      <w:r w:rsidR="0098709E" w:rsidRPr="008D5013">
        <w:rPr>
          <w:rFonts w:ascii="Times" w:eastAsia="Times" w:hAnsi="Times" w:cs="Times"/>
        </w:rPr>
        <w:t>for network evaluation with reflectometry</w:t>
      </w:r>
      <w:r w:rsidR="000400AB" w:rsidRPr="008D5013">
        <w:rPr>
          <w:rFonts w:ascii="Times" w:eastAsia="Times" w:hAnsi="Times" w:cs="Times"/>
        </w:rPr>
        <w:t>,</w:t>
      </w:r>
      <w:r w:rsidR="0098709E" w:rsidRPr="008D5013">
        <w:rPr>
          <w:rFonts w:ascii="Times" w:eastAsia="Times" w:hAnsi="Times" w:cs="Times"/>
        </w:rPr>
        <w:t xml:space="preserve"> </w:t>
      </w:r>
      <w:r w:rsidR="003C2932" w:rsidRPr="008D5013">
        <w:rPr>
          <w:rFonts w:ascii="Times" w:eastAsia="Times" w:hAnsi="Times" w:cs="Times"/>
        </w:rPr>
        <w:t xml:space="preserve">including </w:t>
      </w:r>
      <w:r w:rsidR="00801FAC" w:rsidRPr="008D5013">
        <w:rPr>
          <w:rFonts w:ascii="Times" w:eastAsia="Times" w:hAnsi="Times" w:cs="Times"/>
        </w:rPr>
        <w:t xml:space="preserve">the Greedy algorithm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[5]</w:t>
      </w:r>
      <w:r w:rsidR="00801FAC" w:rsidRPr="008D5013">
        <w:rPr>
          <w:rFonts w:ascii="Times" w:eastAsia="Times" w:hAnsi="Times" w:cs="Times"/>
        </w:rPr>
        <w:fldChar w:fldCharType="end"/>
      </w:r>
      <w:r w:rsidR="00801FAC" w:rsidRPr="008D5013">
        <w:rPr>
          <w:rFonts w:ascii="Times" w:eastAsia="Times" w:hAnsi="Times" w:cs="Times"/>
        </w:rPr>
        <w:t xml:space="preserve">, iterative calculations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[3], [6]</w:t>
      </w:r>
      <w:r w:rsidR="00801FAC" w:rsidRPr="008D5013">
        <w:rPr>
          <w:rFonts w:ascii="Times" w:eastAsia="Times" w:hAnsi="Times" w:cs="Times"/>
        </w:rPr>
        <w:fldChar w:fldCharType="end"/>
      </w:r>
      <w:r w:rsidR="00801FAC" w:rsidRPr="008D5013">
        <w:rPr>
          <w:rFonts w:ascii="Times" w:eastAsia="Times" w:hAnsi="Times" w:cs="Times"/>
        </w:rPr>
        <w:t xml:space="preserve">, reverse image searching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[7]</w:t>
      </w:r>
      <w:r w:rsidR="00801FAC" w:rsidRPr="008D5013">
        <w:rPr>
          <w:rFonts w:ascii="Times" w:eastAsia="Times" w:hAnsi="Times" w:cs="Times"/>
        </w:rPr>
        <w:fldChar w:fldCharType="end"/>
      </w:r>
      <w:r w:rsidR="00801FAC" w:rsidRPr="008D5013">
        <w:rPr>
          <w:rFonts w:ascii="Times" w:eastAsia="Times" w:hAnsi="Times" w:cs="Times"/>
        </w:rPr>
        <w:t xml:space="preserve">, removing the pulses from nodes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[8]</w:t>
      </w:r>
      <w:r w:rsidR="00801FAC" w:rsidRPr="008D5013">
        <w:rPr>
          <w:rFonts w:ascii="Times" w:eastAsia="Times" w:hAnsi="Times" w:cs="Times"/>
        </w:rPr>
        <w:fldChar w:fldCharType="end"/>
      </w:r>
      <w:r w:rsidR="00801FAC" w:rsidRPr="008D5013">
        <w:rPr>
          <w:rFonts w:ascii="Times" w:eastAsia="Times" w:hAnsi="Times" w:cs="Times"/>
        </w:rPr>
        <w:t xml:space="preserve">, selective averaging </w:t>
      </w:r>
      <w:r w:rsidR="00801FAC" w:rsidRPr="008D5013">
        <w:rPr>
          <w:rFonts w:ascii="Times" w:eastAsia="Times" w:hAnsi="Times" w:cs="Times"/>
        </w:rPr>
        <w:fldChar w:fldCharType="begin"/>
      </w:r>
      <w:r w:rsidR="00801FAC" w:rsidRPr="008D5013">
        <w:rPr>
          <w:rFonts w:ascii="Times" w:eastAsia="Times" w:hAnsi="Times" w:cs="Times"/>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801FAC" w:rsidRPr="008D5013">
        <w:rPr>
          <w:rFonts w:ascii="Times" w:eastAsia="Times" w:hAnsi="Times" w:cs="Times"/>
        </w:rPr>
        <w:fldChar w:fldCharType="separate"/>
      </w:r>
      <w:r w:rsidR="00801FAC" w:rsidRPr="008D5013">
        <w:rPr>
          <w:rFonts w:ascii="Times" w:eastAsia="Times" w:hAnsi="Times" w:cs="Times"/>
        </w:rPr>
        <w:t>[2]</w:t>
      </w:r>
      <w:r w:rsidR="00801FAC" w:rsidRPr="008D5013">
        <w:rPr>
          <w:rFonts w:ascii="Times" w:eastAsia="Times" w:hAnsi="Times" w:cs="Times"/>
        </w:rPr>
        <w:fldChar w:fldCharType="end"/>
      </w:r>
      <w:r w:rsidR="00897927" w:rsidRPr="008D5013">
        <w:rPr>
          <w:rFonts w:ascii="Times" w:eastAsia="Times" w:hAnsi="Times" w:cs="Times"/>
        </w:rPr>
        <w:t xml:space="preserve">, wavelet transforms </w:t>
      </w:r>
      <w:r w:rsidR="00897927" w:rsidRPr="008D5013">
        <w:rPr>
          <w:rFonts w:ascii="Times" w:eastAsia="Times" w:hAnsi="Times" w:cs="Times"/>
        </w:rPr>
        <w:fldChar w:fldCharType="begin"/>
      </w:r>
      <w:r w:rsidR="00D10483" w:rsidRPr="008D5013">
        <w:rPr>
          <w:rFonts w:ascii="Times" w:eastAsia="Times" w:hAnsi="Times" w:cs="Times"/>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897927" w:rsidRPr="008D5013">
        <w:rPr>
          <w:rFonts w:ascii="Times" w:eastAsia="Times" w:hAnsi="Times" w:cs="Times"/>
        </w:rPr>
        <w:fldChar w:fldCharType="separate"/>
      </w:r>
      <w:r w:rsidR="00D10483" w:rsidRPr="008D5013">
        <w:rPr>
          <w:rFonts w:ascii="Times" w:eastAsia="Times" w:hAnsi="Times" w:cs="Times"/>
        </w:rPr>
        <w:t>[9], [10]</w:t>
      </w:r>
      <w:r w:rsidR="00897927" w:rsidRPr="008D5013">
        <w:rPr>
          <w:rFonts w:ascii="Times" w:eastAsia="Times" w:hAnsi="Times" w:cs="Times"/>
        </w:rPr>
        <w:fldChar w:fldCharType="end"/>
      </w:r>
      <w:r w:rsidR="00897927" w:rsidRPr="008D5013">
        <w:rPr>
          <w:rFonts w:ascii="Times" w:eastAsia="Times" w:hAnsi="Times" w:cs="Times"/>
        </w:rPr>
        <w:t xml:space="preserve">, support vector machines </w:t>
      </w:r>
      <w:r w:rsidR="00897927" w:rsidRPr="008D5013">
        <w:rPr>
          <w:rFonts w:ascii="Times" w:eastAsia="Times" w:hAnsi="Times" w:cs="Times"/>
        </w:rPr>
        <w:fldChar w:fldCharType="begin"/>
      </w:r>
      <w:r w:rsidR="00D10483" w:rsidRPr="008D5013">
        <w:rPr>
          <w:rFonts w:ascii="Times" w:eastAsia="Times" w:hAnsi="Times" w:cs="Times"/>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897927" w:rsidRPr="008D5013">
        <w:rPr>
          <w:rFonts w:ascii="Times" w:eastAsia="Times" w:hAnsi="Times" w:cs="Times"/>
        </w:rPr>
        <w:fldChar w:fldCharType="separate"/>
      </w:r>
      <w:r w:rsidR="00D10483" w:rsidRPr="008D5013">
        <w:rPr>
          <w:rFonts w:ascii="Times" w:eastAsia="Times" w:hAnsi="Times" w:cs="Times"/>
        </w:rPr>
        <w:t>[11]</w:t>
      </w:r>
      <w:r w:rsidR="00897927" w:rsidRPr="008D5013">
        <w:rPr>
          <w:rFonts w:ascii="Times" w:eastAsia="Times" w:hAnsi="Times" w:cs="Times"/>
        </w:rPr>
        <w:fldChar w:fldCharType="end"/>
      </w:r>
      <w:r w:rsidR="00D10483" w:rsidRPr="008D5013">
        <w:rPr>
          <w:rFonts w:ascii="Times" w:eastAsia="Times" w:hAnsi="Times" w:cs="Times"/>
        </w:rPr>
        <w:t xml:space="preserve">, </w:t>
      </w:r>
      <w:r w:rsidR="0098709E" w:rsidRPr="008D5013">
        <w:rPr>
          <w:rFonts w:ascii="Times" w:eastAsia="Times" w:hAnsi="Times" w:cs="Times"/>
        </w:rPr>
        <w:t xml:space="preserve">sensor fusion </w:t>
      </w:r>
      <w:r w:rsidR="0098709E"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98709E" w:rsidRPr="008D5013">
        <w:rPr>
          <w:rFonts w:ascii="Times" w:eastAsia="Times" w:hAnsi="Times" w:cs="Times"/>
        </w:rPr>
        <w:fldChar w:fldCharType="separate"/>
      </w:r>
      <w:r w:rsidR="0098709E" w:rsidRPr="008D5013">
        <w:rPr>
          <w:rFonts w:ascii="Times" w:eastAsia="Times" w:hAnsi="Times" w:cs="Times"/>
        </w:rPr>
        <w:t>[12]</w:t>
      </w:r>
      <w:r w:rsidR="0098709E" w:rsidRPr="008D5013">
        <w:rPr>
          <w:rFonts w:ascii="Times" w:eastAsia="Times" w:hAnsi="Times" w:cs="Times"/>
        </w:rPr>
        <w:fldChar w:fldCharType="end"/>
      </w:r>
      <w:r w:rsidR="0098709E" w:rsidRPr="008D5013">
        <w:rPr>
          <w:rFonts w:ascii="Times" w:eastAsia="Times" w:hAnsi="Times" w:cs="Times"/>
        </w:rPr>
        <w:t xml:space="preserve">, </w:t>
      </w:r>
      <w:r w:rsidR="00D10483" w:rsidRPr="008D5013">
        <w:rPr>
          <w:rFonts w:ascii="Times" w:eastAsia="Times" w:hAnsi="Times" w:cs="Times"/>
        </w:rPr>
        <w:t xml:space="preserve">genetic algorithm </w:t>
      </w:r>
      <w:r w:rsidR="00D10483"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D10483" w:rsidRPr="008D5013">
        <w:rPr>
          <w:rFonts w:ascii="Times" w:eastAsia="Times" w:hAnsi="Times" w:cs="Times"/>
        </w:rPr>
        <w:fldChar w:fldCharType="separate"/>
      </w:r>
      <w:r w:rsidR="0098709E" w:rsidRPr="008D5013">
        <w:rPr>
          <w:rFonts w:ascii="Times" w:eastAsia="Times" w:hAnsi="Times" w:cs="Times"/>
        </w:rPr>
        <w:t>[13], [14]</w:t>
      </w:r>
      <w:r w:rsidR="00D10483" w:rsidRPr="008D5013">
        <w:rPr>
          <w:rFonts w:ascii="Times" w:eastAsia="Times" w:hAnsi="Times" w:cs="Times"/>
        </w:rPr>
        <w:fldChar w:fldCharType="end"/>
      </w:r>
      <w:r w:rsidR="00D10483" w:rsidRPr="008D5013">
        <w:rPr>
          <w:rFonts w:ascii="Times" w:eastAsia="Times" w:hAnsi="Times" w:cs="Times"/>
        </w:rPr>
        <w:t xml:space="preserve">, residual voltage inversion </w:t>
      </w:r>
      <w:r w:rsidR="00D10483"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D10483" w:rsidRPr="008D5013">
        <w:rPr>
          <w:rFonts w:ascii="Times" w:eastAsia="Times" w:hAnsi="Times" w:cs="Times"/>
        </w:rPr>
        <w:fldChar w:fldCharType="separate"/>
      </w:r>
      <w:r w:rsidR="0098709E" w:rsidRPr="008D5013">
        <w:rPr>
          <w:rFonts w:ascii="Times" w:eastAsia="Times" w:hAnsi="Times" w:cs="Times"/>
        </w:rPr>
        <w:t>[15]</w:t>
      </w:r>
      <w:r w:rsidR="00D10483" w:rsidRPr="008D5013">
        <w:rPr>
          <w:rFonts w:ascii="Times" w:eastAsia="Times" w:hAnsi="Times" w:cs="Times"/>
        </w:rPr>
        <w:fldChar w:fldCharType="end"/>
      </w:r>
      <w:r w:rsidR="0098709E" w:rsidRPr="008D5013">
        <w:rPr>
          <w:rFonts w:ascii="Times" w:eastAsia="Times" w:hAnsi="Times" w:cs="Times"/>
        </w:rPr>
        <w:t xml:space="preserve">, time reversal </w:t>
      </w:r>
      <w:r w:rsidR="0098709E"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98709E" w:rsidRPr="008D5013">
        <w:rPr>
          <w:rFonts w:ascii="Times" w:eastAsia="Times" w:hAnsi="Times" w:cs="Times"/>
        </w:rPr>
        <w:fldChar w:fldCharType="separate"/>
      </w:r>
      <w:r w:rsidR="0098709E" w:rsidRPr="008D5013">
        <w:rPr>
          <w:rFonts w:ascii="Times" w:eastAsia="Times" w:hAnsi="Times" w:cs="Times"/>
        </w:rPr>
        <w:t>[16]</w:t>
      </w:r>
      <w:r w:rsidR="0098709E" w:rsidRPr="008D5013">
        <w:rPr>
          <w:rFonts w:ascii="Times" w:eastAsia="Times" w:hAnsi="Times" w:cs="Times"/>
        </w:rPr>
        <w:fldChar w:fldCharType="end"/>
      </w:r>
      <w:r w:rsidR="0098709E" w:rsidRPr="008D5013">
        <w:rPr>
          <w:rFonts w:ascii="Times" w:eastAsia="Times" w:hAnsi="Times" w:cs="Times"/>
        </w:rPr>
        <w:t>, and more.</w:t>
      </w:r>
    </w:p>
    <w:p w14:paraId="219E3183" w14:textId="17C49FA6" w:rsidR="00437D94" w:rsidRPr="008D5013" w:rsidRDefault="00DF0216">
      <w:pPr>
        <w:spacing w:after="120"/>
        <w:jc w:val="both"/>
        <w:rPr>
          <w:rFonts w:ascii="Times" w:eastAsia="Times" w:hAnsi="Times" w:cs="Times"/>
        </w:rPr>
      </w:pPr>
      <w:bookmarkStart w:id="3" w:name="_Hlk195900658"/>
      <w:bookmarkStart w:id="4" w:name="_Hlk195905742"/>
      <w:bookmarkEnd w:id="1"/>
      <w:r w:rsidRPr="008D5013">
        <w:rPr>
          <w:rFonts w:ascii="Times" w:eastAsia="Times" w:hAnsi="Times" w:cs="Times"/>
        </w:rPr>
        <w:t>T</w:t>
      </w:r>
      <w:r w:rsidR="00426D39" w:rsidRPr="008D5013">
        <w:rPr>
          <w:rFonts w:ascii="Times" w:eastAsia="Times" w:hAnsi="Times" w:cs="Times"/>
        </w:rPr>
        <w:t>he algorithms described above require reflection and transmission data, typically from multiple points in the network.</w:t>
      </w:r>
      <w:r w:rsidR="0098709E" w:rsidRPr="008D5013">
        <w:rPr>
          <w:rFonts w:ascii="Times" w:eastAsia="Times" w:hAnsi="Times" w:cs="Times"/>
        </w:rPr>
        <w:t xml:space="preserve"> This can be accomplished </w:t>
      </w:r>
      <w:r w:rsidR="00426D39" w:rsidRPr="008D5013">
        <w:rPr>
          <w:rFonts w:ascii="Times" w:eastAsia="Times" w:hAnsi="Times" w:cs="Times"/>
        </w:rPr>
        <w:t xml:space="preserve">either sequentially or </w:t>
      </w:r>
      <w:r w:rsidR="00426D39" w:rsidRPr="008D5013">
        <w:rPr>
          <w:rFonts w:ascii="Times" w:eastAsia="Times" w:hAnsi="Times" w:cs="Times"/>
        </w:rPr>
        <w:lastRenderedPageBreak/>
        <w:t>simultaneously. Sequential testing can</w:t>
      </w:r>
      <w:r w:rsidR="0098709E" w:rsidRPr="008D5013">
        <w:rPr>
          <w:rFonts w:ascii="Times" w:eastAsia="Times" w:hAnsi="Times" w:cs="Times"/>
        </w:rPr>
        <w:t xml:space="preserve"> prevent interference between </w:t>
      </w:r>
      <w:proofErr w:type="gramStart"/>
      <w:r w:rsidR="00590901" w:rsidRPr="008D5013">
        <w:rPr>
          <w:rFonts w:ascii="Times" w:eastAsia="Times" w:hAnsi="Times" w:cs="Times"/>
        </w:rPr>
        <w:t>sensors, but</w:t>
      </w:r>
      <w:proofErr w:type="gramEnd"/>
      <w:r w:rsidR="00426D39" w:rsidRPr="008D5013">
        <w:rPr>
          <w:rFonts w:ascii="Times" w:eastAsia="Times" w:hAnsi="Times" w:cs="Times"/>
        </w:rPr>
        <w:t xml:space="preserve"> can take a lot of time. Also, not all parts of the system are tested at once, </w:t>
      </w:r>
      <w:r w:rsidR="0098709E" w:rsidRPr="008D5013">
        <w:rPr>
          <w:rFonts w:ascii="Times" w:eastAsia="Times" w:hAnsi="Times" w:cs="Times"/>
        </w:rPr>
        <w:t xml:space="preserve">and intermittent faults can be missed during this time. For continual testing and monitoring, which we will focus on, each sensor should test continually and simultaneously. </w:t>
      </w:r>
      <w:r w:rsidR="00A620CF" w:rsidRPr="008D5013">
        <w:rPr>
          <w:rFonts w:ascii="Times" w:eastAsia="Times" w:hAnsi="Times" w:cs="Times"/>
        </w:rPr>
        <w:t>For</w:t>
      </w:r>
      <w:r w:rsidR="00426D39" w:rsidRPr="008D5013">
        <w:rPr>
          <w:rFonts w:ascii="Times" w:eastAsia="Times" w:hAnsi="Times" w:cs="Times"/>
        </w:rPr>
        <w:t xml:space="preserve"> simultaneous testing,</w:t>
      </w:r>
      <w:r w:rsidR="0098709E" w:rsidRPr="008D5013">
        <w:rPr>
          <w:rFonts w:ascii="Times" w:eastAsia="Times" w:hAnsi="Times" w:cs="Times"/>
        </w:rPr>
        <w:t xml:space="preserve"> signals need to be chosen so that they do not interfere with each other.</w:t>
      </w:r>
    </w:p>
    <w:bookmarkEnd w:id="3"/>
    <w:p w14:paraId="061A7ACF" w14:textId="4A3F00E5" w:rsidR="00437D94" w:rsidRPr="008D5013" w:rsidRDefault="00000000">
      <w:pPr>
        <w:spacing w:after="120"/>
        <w:jc w:val="both"/>
        <w:rPr>
          <w:rFonts w:ascii="Times" w:eastAsia="Times" w:hAnsi="Times" w:cs="Times"/>
        </w:rPr>
      </w:pPr>
      <w:sdt>
        <w:sdtPr>
          <w:tag w:val="goog_rdk_15"/>
          <w:id w:val="1487970139"/>
        </w:sdtPr>
        <w:sdtContent>
          <w:sdt>
            <w:sdtPr>
              <w:tag w:val="goog_rdk_16"/>
              <w:id w:val="2114164267"/>
            </w:sdtPr>
            <w:sdtContent>
              <w:r w:rsidR="00426D39" w:rsidRPr="008D5013">
                <w:t xml:space="preserve">Each type of </w:t>
              </w:r>
              <w:r w:rsidRPr="008D5013">
                <w:rPr>
                  <w:rFonts w:ascii="Times" w:eastAsia="Times" w:hAnsi="Times" w:cs="Times"/>
                </w:rPr>
                <w:t xml:space="preserve"> reflectometry</w:t>
              </w:r>
              <w:r w:rsidR="00426D39" w:rsidRPr="008D5013">
                <w:rPr>
                  <w:rFonts w:ascii="Times" w:eastAsia="Times" w:hAnsi="Times" w:cs="Times"/>
                </w:rPr>
                <w:t xml:space="preserve"> uses a different test signal </w:t>
              </w:r>
              <w:r w:rsidR="00426D39" w:rsidRPr="008D5013">
                <w:rPr>
                  <w:rFonts w:ascii="Times" w:eastAsia="Times" w:hAnsi="Times" w:cs="Times"/>
                </w:rPr>
                <w:fldChar w:fldCharType="begin"/>
              </w:r>
              <w:r w:rsidR="00DF0216" w:rsidRPr="008D5013">
                <w:rPr>
                  <w:rFonts w:ascii="Times" w:eastAsia="Times" w:hAnsi="Times" w:cs="Times"/>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426D39" w:rsidRPr="008D5013">
                <w:rPr>
                  <w:rFonts w:ascii="Times" w:eastAsia="Times" w:hAnsi="Times" w:cs="Times"/>
                </w:rPr>
                <w:fldChar w:fldCharType="separate"/>
              </w:r>
              <w:r w:rsidR="00DF0216" w:rsidRPr="008D5013">
                <w:rPr>
                  <w:rFonts w:ascii="Times" w:eastAsia="Times" w:hAnsi="Times" w:cs="Times"/>
                </w:rPr>
                <w:t>[1]</w:t>
              </w:r>
              <w:r w:rsidR="00426D39" w:rsidRPr="008D5013">
                <w:rPr>
                  <w:rFonts w:ascii="Times" w:eastAsia="Times" w:hAnsi="Times" w:cs="Times"/>
                </w:rPr>
                <w:fldChar w:fldCharType="end"/>
              </w:r>
              <w:r w:rsidR="00426D39" w:rsidRPr="008D5013">
                <w:rPr>
                  <w:rFonts w:ascii="Times" w:eastAsia="Times" w:hAnsi="Times" w:cs="Times"/>
                </w:rPr>
                <w:t>. Ti</w:t>
              </w:r>
              <w:r w:rsidRPr="008D5013">
                <w:rPr>
                  <w:rFonts w:ascii="Times" w:eastAsia="Times" w:hAnsi="Times" w:cs="Times"/>
                </w:rPr>
                <w:t>me domain reflectometry (TDR) uses a step</w:t>
              </w:r>
              <w:r w:rsidR="00DF0216" w:rsidRPr="008D5013">
                <w:rPr>
                  <w:rFonts w:ascii="Times" w:eastAsia="Times" w:hAnsi="Times" w:cs="Times"/>
                </w:rPr>
                <w:t>ped</w:t>
              </w:r>
              <w:r w:rsidRPr="008D5013">
                <w:rPr>
                  <w:rFonts w:ascii="Times" w:eastAsia="Times" w:hAnsi="Times" w:cs="Times"/>
                </w:rPr>
                <w:t xml:space="preserve"> or pulsed incident signal, </w:t>
              </w:r>
              <w:r w:rsidR="00DF0216" w:rsidRPr="008D5013">
                <w:rPr>
                  <w:rFonts w:ascii="Times" w:eastAsia="Times" w:hAnsi="Times" w:cs="Times"/>
                </w:rPr>
                <w:t xml:space="preserve">frequency domain reflectometry (FDR, used in vector network analyzers) uses multiple single-frequency sine waves or a chirp of sine waves of different frequencies, chaos TDR uses injected noise signals, and </w:t>
              </w:r>
              <w:r w:rsidRPr="008D5013">
                <w:rPr>
                  <w:rFonts w:ascii="Times" w:eastAsia="Times" w:hAnsi="Times" w:cs="Times"/>
                </w:rPr>
                <w:t>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sdtContent>
      </w:sdt>
    </w:p>
    <w:p w14:paraId="40E6159D" w14:textId="70038026" w:rsidR="00437D94" w:rsidRPr="008D5013" w:rsidRDefault="00000000">
      <w:pPr>
        <w:spacing w:after="120"/>
        <w:jc w:val="both"/>
        <w:rPr>
          <w:rFonts w:ascii="Times" w:eastAsia="Times" w:hAnsi="Times" w:cs="Times"/>
        </w:rPr>
      </w:pPr>
      <w:bookmarkStart w:id="5" w:name="_Hlk195905327"/>
      <w:bookmarkEnd w:id="2"/>
      <w:bookmarkEnd w:id="4"/>
      <w:r w:rsidRPr="008D5013">
        <w:rPr>
          <w:rFonts w:ascii="Times" w:eastAsia="Times" w:hAnsi="Times" w:cs="Times"/>
        </w:rPr>
        <w:t>In this paper, we focus on enabling</w:t>
      </w:r>
      <w:r w:rsidR="00F442F7" w:rsidRPr="008D5013">
        <w:rPr>
          <w:rFonts w:ascii="Times" w:eastAsia="Times" w:hAnsi="Times" w:cs="Times"/>
        </w:rPr>
        <w:t xml:space="preserve"> simultaneous</w:t>
      </w:r>
      <w:r w:rsidRPr="008D5013">
        <w:rPr>
          <w:rFonts w:ascii="Times" w:eastAsia="Times" w:hAnsi="Times" w:cs="Times"/>
        </w:rPr>
        <w:t xml:space="preserve"> distributed sensing and diagnosis of branched wire networks using</w:t>
      </w:r>
      <w:r w:rsidR="003F57A6" w:rsidRPr="008D5013">
        <w:rPr>
          <w:rFonts w:ascii="Times" w:eastAsia="Times" w:hAnsi="Times" w:cs="Times"/>
        </w:rPr>
        <w:t xml:space="preserve"> </w:t>
      </w:r>
      <w:r w:rsidRPr="008D5013">
        <w:rPr>
          <w:rFonts w:ascii="Times" w:eastAsia="Times" w:hAnsi="Times" w:cs="Times"/>
        </w:rPr>
        <w:t>S</w:t>
      </w:r>
      <w:r w:rsidR="003F57A6" w:rsidRPr="008D5013">
        <w:rPr>
          <w:rFonts w:ascii="Times" w:eastAsia="Times" w:hAnsi="Times" w:cs="Times"/>
        </w:rPr>
        <w:t>/SS</w:t>
      </w:r>
      <w:r w:rsidRPr="008D5013">
        <w:rPr>
          <w:rFonts w:ascii="Times" w:eastAsia="Times" w:hAnsi="Times" w:cs="Times"/>
        </w:rPr>
        <w:t>TDR</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[17]</w:t>
      </w:r>
      <w:r w:rsidR="003F57A6" w:rsidRPr="008D5013">
        <w:rPr>
          <w:rFonts w:ascii="Times" w:eastAsia="Times" w:hAnsi="Times" w:cs="Times"/>
        </w:rPr>
        <w:fldChar w:fldCharType="end"/>
      </w:r>
      <w:r w:rsidR="003F57A6" w:rsidRPr="008D5013">
        <w:rPr>
          <w:rFonts w:ascii="Times" w:eastAsia="Times" w:hAnsi="Times" w:cs="Times"/>
        </w:rPr>
        <w:t xml:space="preserve"> </w:t>
      </w:r>
      <w:r w:rsidRPr="008D5013">
        <w:rPr>
          <w:rFonts w:ascii="Times" w:eastAsia="Times" w:hAnsi="Times" w:cs="Times"/>
        </w:rPr>
        <w:t>with zero-correlation</w:t>
      </w:r>
      <w:r w:rsidR="00F442F7" w:rsidRPr="008D5013">
        <w:rPr>
          <w:rFonts w:ascii="Times" w:eastAsia="Times" w:hAnsi="Times" w:cs="Times"/>
        </w:rPr>
        <w:t xml:space="preserve"> zone </w:t>
      </w:r>
      <w:r w:rsidRPr="008D5013">
        <w:rPr>
          <w:rFonts w:ascii="Times" w:eastAsia="Times" w:hAnsi="Times" w:cs="Times"/>
        </w:rPr>
        <w:t xml:space="preserve">codes (ZCZ). The advantage of these </w:t>
      </w:r>
      <w:r w:rsidR="00F8232B" w:rsidRPr="008D5013">
        <w:rPr>
          <w:rFonts w:ascii="Times" w:eastAsia="Times" w:hAnsi="Times" w:cs="Times"/>
        </w:rPr>
        <w:t>sequences</w:t>
      </w:r>
      <w:r w:rsidRPr="008D5013">
        <w:rPr>
          <w:rFonts w:ascii="Times" w:eastAsia="Times" w:hAnsi="Times" w:cs="Times"/>
        </w:rPr>
        <w:t xml:space="preserve"> is that they do not interfere with each other over a specific zone, which can greatly improve testing accuracy. </w:t>
      </w:r>
      <w:bookmarkEnd w:id="5"/>
      <w:r w:rsidRPr="008D5013">
        <w:rPr>
          <w:rFonts w:ascii="Times" w:eastAsia="Times" w:hAnsi="Times" w:cs="Times"/>
        </w:rPr>
        <w:t>This has been previously introduced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 [19], [20]</w:t>
      </w:r>
      <w:r w:rsidR="003F57A6" w:rsidRPr="008D5013">
        <w:rPr>
          <w:rFonts w:ascii="Times" w:eastAsia="Times" w:hAnsi="Times" w:cs="Times"/>
        </w:rPr>
        <w:fldChar w:fldCharType="end"/>
      </w:r>
      <w:r w:rsidRPr="008D5013">
        <w:rPr>
          <w:rFonts w:ascii="Times" w:eastAsia="Times" w:hAnsi="Times" w:cs="Times"/>
        </w:rPr>
        <w:t xml:space="preserve">. In this paper, we validate these results with </w:t>
      </w:r>
      <w:r w:rsidR="00F17C59" w:rsidRPr="008D5013">
        <w:rPr>
          <w:rFonts w:ascii="Times" w:eastAsia="Times" w:hAnsi="Times" w:cs="Times"/>
        </w:rPr>
        <w:t>measurements</w:t>
      </w:r>
      <w:r w:rsidRPr="008D5013">
        <w:rPr>
          <w:rFonts w:ascii="Times" w:eastAsia="Times" w:hAnsi="Times" w:cs="Times"/>
        </w:rPr>
        <w:t xml:space="preserve"> and </w:t>
      </w:r>
      <w:r w:rsidR="00F17C59" w:rsidRPr="008D5013">
        <w:rPr>
          <w:rFonts w:ascii="Times" w:eastAsia="Times" w:hAnsi="Times" w:cs="Times"/>
        </w:rPr>
        <w:t>simulations</w:t>
      </w:r>
      <w:r w:rsidRPr="008D5013">
        <w:rPr>
          <w:rFonts w:ascii="Times" w:eastAsia="Times" w:hAnsi="Times" w:cs="Times"/>
        </w:rPr>
        <w:t xml:space="preserve"> on a Y-shaped branched network. We compare </w:t>
      </w:r>
      <w:r w:rsidRPr="008D5013">
        <w:rPr>
          <w:rFonts w:ascii="Times" w:eastAsia="Times" w:hAnsi="Times" w:cs="Times"/>
          <w:i/>
        </w:rPr>
        <w:t>m</w:t>
      </w:r>
      <w:r w:rsidRPr="008D5013">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272CB465" w:rsidR="00437D94" w:rsidRPr="008D5013" w:rsidRDefault="00000000">
      <w:pPr>
        <w:jc w:val="both"/>
        <w:rPr>
          <w:rFonts w:ascii="Times" w:eastAsia="Times" w:hAnsi="Times" w:cs="Times"/>
        </w:rPr>
      </w:pPr>
      <w:r w:rsidRPr="008D5013">
        <w:rPr>
          <w:rFonts w:ascii="Times" w:eastAsia="Times" w:hAnsi="Times" w:cs="Times"/>
        </w:rPr>
        <w:t xml:space="preserve">This paper is organized as follows. Section II describes the analytical model of the distributed diagnostic system. Section III discusses the selection of suitable signals that provide interference-free measurements. </w:t>
      </w:r>
      <w:r w:rsidR="00985F50" w:rsidRPr="008D5013">
        <w:rPr>
          <w:rFonts w:ascii="Times" w:eastAsia="Times" w:hAnsi="Times" w:cs="Times"/>
        </w:rPr>
        <w:t>Section IV describes e</w:t>
      </w:r>
      <w:r w:rsidRPr="008D5013">
        <w:rPr>
          <w:rFonts w:ascii="Times" w:eastAsia="Times" w:hAnsi="Times" w:cs="Times"/>
        </w:rPr>
        <w:t>xperimental validation</w:t>
      </w:r>
      <w:r w:rsidR="00985F50" w:rsidRPr="008D5013">
        <w:rPr>
          <w:rFonts w:ascii="Times" w:eastAsia="Times" w:hAnsi="Times" w:cs="Times"/>
        </w:rPr>
        <w:t xml:space="preserve">, and </w:t>
      </w:r>
      <w:r w:rsidRPr="008D5013">
        <w:rPr>
          <w:rFonts w:ascii="Times" w:eastAsia="Times" w:hAnsi="Times" w:cs="Times"/>
        </w:rPr>
        <w:t xml:space="preserve">Section </w:t>
      </w:r>
      <w:r w:rsidR="00D53F51" w:rsidRPr="008D5013">
        <w:rPr>
          <w:rFonts w:ascii="Times" w:eastAsia="Times" w:hAnsi="Times" w:cs="Times"/>
        </w:rPr>
        <w:t>V</w:t>
      </w:r>
      <w:r w:rsidR="00985F50" w:rsidRPr="008D5013">
        <w:rPr>
          <w:rFonts w:ascii="Times" w:eastAsia="Times" w:hAnsi="Times" w:cs="Times"/>
        </w:rPr>
        <w:t xml:space="preserve"> </w:t>
      </w:r>
      <w:r w:rsidR="00D53F51" w:rsidRPr="008D5013">
        <w:rPr>
          <w:rFonts w:ascii="Times" w:eastAsia="Times" w:hAnsi="Times" w:cs="Times"/>
        </w:rPr>
        <w:t xml:space="preserve">describes </w:t>
      </w:r>
      <w:r w:rsidRPr="008D5013">
        <w:rPr>
          <w:rFonts w:ascii="Times" w:eastAsia="Times" w:hAnsi="Times" w:cs="Times"/>
        </w:rPr>
        <w:t>verif</w:t>
      </w:r>
      <w:r w:rsidR="00985F50" w:rsidRPr="008D5013">
        <w:rPr>
          <w:rFonts w:ascii="Times" w:eastAsia="Times" w:hAnsi="Times" w:cs="Times"/>
        </w:rPr>
        <w:t>ication with simulation</w:t>
      </w:r>
      <w:r w:rsidRPr="008D5013">
        <w:rPr>
          <w:rFonts w:ascii="Times" w:eastAsia="Times" w:hAnsi="Times" w:cs="Times"/>
        </w:rPr>
        <w:t>. The discussion and conclusion in Section VI describe how to adapt these results to other systems.</w:t>
      </w:r>
    </w:p>
    <w:p w14:paraId="5C900BBE" w14:textId="77777777" w:rsidR="00437D94" w:rsidRPr="008D5013" w:rsidRDefault="00000000">
      <w:pPr>
        <w:pStyle w:val="Heading1"/>
      </w:pPr>
      <w:r w:rsidRPr="008D5013">
        <w:t>System Model</w:t>
      </w:r>
    </w:p>
    <w:p w14:paraId="564974CF" w14:textId="5D4B7936" w:rsidR="00437D94" w:rsidRPr="008D5013" w:rsidRDefault="00000000" w:rsidP="005B4370">
      <w:pPr>
        <w:spacing w:before="120"/>
        <w:jc w:val="both"/>
        <w:rPr>
          <w:rFonts w:ascii="Times" w:eastAsia="Times" w:hAnsi="Times" w:cs="Times"/>
        </w:rPr>
      </w:pPr>
      <w:r w:rsidRPr="008D5013">
        <w:rPr>
          <w:rFonts w:ascii="Times" w:eastAsia="Times" w:hAnsi="Times" w:cs="Times"/>
        </w:rPr>
        <w:t xml:space="preserve">A block diagram of and S/SSTDR system for testing a wire network from multiple locations (distributed sensing) is shown in Fig. 1. </w:t>
      </w:r>
    </w:p>
    <w:p w14:paraId="3FD105CB" w14:textId="0FA8B6CD" w:rsidR="00ED27B4" w:rsidRPr="008D5013" w:rsidRDefault="00ED27B4">
      <w:pPr>
        <w:spacing w:before="120" w:after="120"/>
        <w:jc w:val="both"/>
        <w:rPr>
          <w:rFonts w:ascii="Times" w:eastAsia="Times" w:hAnsi="Times" w:cs="Times"/>
        </w:rPr>
      </w:pPr>
      <w:r w:rsidRPr="008D5013">
        <w:rPr>
          <w:rFonts w:ascii="Times-Roman" w:hAnsi="Times-Roman" w:cs="Times-Roman"/>
          <w:noProof/>
          <w:lang w:eastAsia="fr-FR"/>
        </w:rPr>
        <mc:AlternateContent>
          <mc:Choice Requires="wpc">
            <w:drawing>
              <wp:inline distT="0" distB="0" distL="0" distR="0" wp14:anchorId="56797F4F" wp14:editId="2422AA13">
                <wp:extent cx="3230278" cy="1239520"/>
                <wp:effectExtent l="0" t="0" r="8255"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7" editas="canvas" style="width:254.35pt;height:97.6pt;mso-position-horizontal-relative:char;mso-position-vertical-relative:line" coordsize="3230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2302;height:12395;visibility:visible;mso-wrap-style:square">
                  <v:fill o:detectmouseclick="t"/>
                  <v:path o:connecttype="none"/>
                </v:shape>
                <v:group id="Group 1821796606" o:spid="_x0000_s1029"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30"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1"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2"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3"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4"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5"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6"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7"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8"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9"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40"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1"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2"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3"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4"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5"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6"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7"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8"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9"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50"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1"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p>
    <w:p w14:paraId="3712D147" w14:textId="1CCF8F66" w:rsidR="00ED27B4" w:rsidRPr="008D5013" w:rsidRDefault="00000000" w:rsidP="00ED27B4">
      <w:pPr>
        <w:spacing w:before="120" w:after="120"/>
        <w:jc w:val="center"/>
        <w:rPr>
          <w:rFonts w:ascii="Times" w:eastAsia="Times" w:hAnsi="Times" w:cs="Times"/>
        </w:rPr>
      </w:pPr>
      <w:bookmarkStart w:id="6" w:name="_heading=h.gw6ctki6ab2h" w:colFirst="0" w:colLast="0"/>
      <w:bookmarkEnd w:id="6"/>
      <w:r w:rsidRPr="008D5013">
        <w:rPr>
          <w:rFonts w:ascii="Times" w:eastAsia="Times" w:hAnsi="Times" w:cs="Times"/>
        </w:rPr>
        <w:t>Fig. 1.  Block diagram of an SS/STDR system.</w:t>
      </w:r>
    </w:p>
    <w:p w14:paraId="04AD39B2" w14:textId="4262DEA2" w:rsidR="00437D94" w:rsidRPr="008D5013" w:rsidRDefault="00000000">
      <w:pPr>
        <w:spacing w:before="120" w:after="120"/>
        <w:rPr>
          <w:rFonts w:ascii="Times" w:eastAsia="Times" w:hAnsi="Times" w:cs="Times"/>
        </w:rPr>
      </w:pPr>
      <w:r w:rsidRPr="008D5013">
        <w:t>An</w:t>
      </w:r>
      <w:r w:rsidRPr="008D5013">
        <w:rPr>
          <w:rFonts w:ascii="Times" w:eastAsia="Times" w:hAnsi="Times" w:cs="Times"/>
        </w:rPr>
        <w:t xml:space="preserve"> STDR test signal c</w:t>
      </w:r>
      <w:r w:rsidR="005B4370" w:rsidRPr="008D5013">
        <w:rPr>
          <w:rFonts w:ascii="Times" w:eastAsia="Times" w:hAnsi="Times" w:cs="Times"/>
        </w:rPr>
        <w:t>o</w:t>
      </w:r>
      <w:r w:rsidRPr="008D5013">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8D5013" w14:paraId="5D328D2E" w14:textId="77777777" w:rsidTr="00B838AA">
        <w:trPr>
          <w:trHeight w:val="283"/>
          <w:jc w:val="center"/>
        </w:trPr>
        <w:tc>
          <w:tcPr>
            <w:tcW w:w="4531" w:type="dxa"/>
            <w:vAlign w:val="center"/>
          </w:tcPr>
          <w:p w14:paraId="4EA1AD0F" w14:textId="77777777" w:rsidR="00F862D8" w:rsidRPr="008D5013" w:rsidRDefault="00000000" w:rsidP="00B838AA">
            <w:pPr>
              <w:spacing w:line="276" w:lineRule="auto"/>
              <w:jc w:val="both"/>
              <w:rPr>
                <w:rFonts w:ascii="Times-Roman" w:hAnsi="Times-Roman" w:cs="Times-Roman"/>
              </w:rPr>
            </w:pPr>
            <m:oMathPara>
              <m:oMathParaPr>
                <m:jc m:val="center"/>
              </m:oMathParaPr>
              <m:oMath>
                <m:sSub>
                  <m:sSubPr>
                    <m:ctrlPr>
                      <w:ins w:id="7"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8"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nary>
                  <m:naryPr>
                    <m:chr m:val="∑"/>
                    <m:limLoc m:val="undOvr"/>
                    <m:ctrlPr>
                      <w:ins w:id="9" w:author="Cindy Furse" w:date="2025-04-21T09:59:00Z" w16du:dateUtc="2025-04-21T15:59:00Z">
                        <w:rPr>
                          <w:rFonts w:ascii="Cambria Math" w:hAnsi="Cambria Math" w:cs="Times-Roman"/>
                          <w:i/>
                        </w:rPr>
                      </w:ins>
                    </m:ctrlPr>
                  </m:naryPr>
                  <m:sub>
                    <m:r>
                      <w:rPr>
                        <w:rFonts w:ascii="Cambria Math" w:hAnsi="Cambria Math" w:cs="Times-Roman"/>
                      </w:rPr>
                      <m:t>n=-∞</m:t>
                    </m:r>
                  </m:sub>
                  <m:sup>
                    <m:r>
                      <w:rPr>
                        <w:rFonts w:ascii="Cambria Math" w:hAnsi="Cambria Math" w:cs="Times-Roman"/>
                      </w:rPr>
                      <m:t>∞</m:t>
                    </m:r>
                  </m:sup>
                  <m:e>
                    <m:sSub>
                      <m:sSubPr>
                        <m:ctrlPr>
                          <w:ins w:id="1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ins w:id="11" w:author="Cindy Furse" w:date="2025-04-21T09:59:00Z" w16du:dateUtc="2025-04-21T15:59:00Z">
                            <w:rPr>
                              <w:rFonts w:ascii="Cambria Math" w:hAnsi="Cambria Math" w:cs="Times-Roman"/>
                              <w:i/>
                            </w:rPr>
                          </w:ins>
                        </m:ctrlPr>
                      </m:dPr>
                      <m:e>
                        <m:r>
                          <w:rPr>
                            <w:rFonts w:ascii="Cambria Math" w:hAnsi="Cambria Math" w:cs="Times-Roman"/>
                          </w:rPr>
                          <m:t>t-n</m:t>
                        </m:r>
                        <m:sSub>
                          <m:sSubPr>
                            <m:ctrlPr>
                              <w:ins w:id="12"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2131D5A2" w:rsidR="00F862D8" w:rsidRPr="008D5013" w:rsidRDefault="00F862D8" w:rsidP="00B838AA">
            <w:pPr>
              <w:spacing w:line="276" w:lineRule="auto"/>
              <w:jc w:val="center"/>
              <w:rPr>
                <w:rFonts w:ascii="Times-Roman" w:hAnsi="Times-Roman" w:cs="Times-Roman"/>
              </w:rPr>
            </w:pPr>
            <w:r w:rsidRPr="008D5013">
              <w:rPr>
                <w:rFonts w:ascii="Times-Roman" w:hAnsi="Times-Roman" w:cs="Times-Roman"/>
              </w:rPr>
              <w:t>(</w:t>
            </w:r>
            <w:r w:rsidRPr="008D5013">
              <w:rPr>
                <w:rFonts w:ascii="Times-Roman" w:hAnsi="Times-Roman" w:cs="Times-Roman"/>
              </w:rPr>
              <w:fldChar w:fldCharType="begin"/>
            </w:r>
            <w:r w:rsidRPr="008D5013">
              <w:rPr>
                <w:rFonts w:ascii="Times-Roman" w:hAnsi="Times-Roman" w:cs="Times-Roman"/>
              </w:rPr>
              <w:instrText xml:space="preserve"> SEQ Équation \* ARABIC </w:instrText>
            </w:r>
            <w:r w:rsidRPr="008D5013">
              <w:rPr>
                <w:rFonts w:ascii="Times-Roman" w:hAnsi="Times-Roman" w:cs="Times-Roman"/>
              </w:rPr>
              <w:fldChar w:fldCharType="separate"/>
            </w:r>
            <w:r w:rsidR="002D7503" w:rsidRPr="008D5013">
              <w:rPr>
                <w:rFonts w:ascii="Times-Roman" w:hAnsi="Times-Roman" w:cs="Times-Roman"/>
                <w:noProof/>
              </w:rPr>
              <w:t>1</w:t>
            </w:r>
            <w:r w:rsidRPr="008D5013">
              <w:rPr>
                <w:rFonts w:ascii="Times-Roman" w:hAnsi="Times-Roman" w:cs="Times-Roman"/>
              </w:rPr>
              <w:fldChar w:fldCharType="end"/>
            </w:r>
            <w:r w:rsidRPr="008D5013">
              <w:rPr>
                <w:rFonts w:ascii="Times-Roman" w:hAnsi="Times-Roman" w:cs="Times-Roman"/>
              </w:rPr>
              <w:t>)</w:t>
            </w:r>
          </w:p>
        </w:tc>
      </w:tr>
    </w:tbl>
    <w:p w14:paraId="3420A5B1"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where sequence </w:t>
      </w:r>
      <m:oMath>
        <m:sSub>
          <m:sSubPr>
            <m:ctrlPr>
              <w:ins w:id="1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ins w:id="14"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-1,1</m:t>
            </m:r>
          </m:e>
        </m:d>
      </m:oMath>
      <w:r w:rsidRPr="008D5013">
        <w:rPr>
          <w:rFonts w:ascii="Times" w:eastAsia="Times" w:hAnsi="Times" w:cs="Times"/>
        </w:rPr>
        <w:t xml:space="preserve"> has a chip width, </w:t>
      </w:r>
      <m:oMath>
        <m:sSub>
          <m:sSubPr>
            <m:ctrlPr>
              <w:ins w:id="1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and the rectangular pulse waveform </w:t>
      </w:r>
      <m:oMath>
        <m:r>
          <w:rPr>
            <w:rFonts w:ascii="Cambria Math" w:eastAsia="Cambria Math" w:hAnsi="Cambria Math" w:cs="Cambria Math"/>
          </w:rPr>
          <m:t>p</m:t>
        </m:r>
        <m:d>
          <m:dPr>
            <m:ctrlPr>
              <w:ins w:id="16"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sidRPr="008D5013">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8D5013" w14:paraId="342EFB50" w14:textId="77777777" w:rsidTr="00B838AA">
        <w:trPr>
          <w:trHeight w:val="227"/>
          <w:jc w:val="center"/>
        </w:trPr>
        <w:tc>
          <w:tcPr>
            <w:tcW w:w="2265" w:type="dxa"/>
            <w:vMerge w:val="restart"/>
            <w:vAlign w:val="center"/>
          </w:tcPr>
          <w:p w14:paraId="156D8D9F" w14:textId="77777777" w:rsidR="00787DB7" w:rsidRPr="008D5013"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ins w:id="17"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d>
                  <m:dPr>
                    <m:begChr m:val="{"/>
                    <m:endChr m:val=""/>
                    <m:ctrlPr>
                      <w:ins w:id="18" w:author="Cindy Furse" w:date="2025-04-21T09:59:00Z" w16du:dateUtc="2025-04-21T15:59:00Z">
                        <w:rPr>
                          <w:rFonts w:ascii="Cambria Math" w:hAnsi="Cambria Math" w:cs="Times-Roman"/>
                          <w:i/>
                        </w:rPr>
                      </w:ins>
                    </m:ctrlPr>
                  </m:dPr>
                  <m:e>
                    <m:eqArr>
                      <m:eqArrPr>
                        <m:ctrlPr>
                          <w:ins w:id="19" w:author="Cindy Furse" w:date="2025-04-21T09:59:00Z" w16du:dateUtc="2025-04-21T15:59:00Z">
                            <w:rPr>
                              <w:rFonts w:ascii="Cambria Math" w:hAnsi="Cambria Math" w:cs="Times-Roman"/>
                              <w:i/>
                            </w:rPr>
                          </w:ins>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8D5013" w:rsidRDefault="00787DB7" w:rsidP="00B838AA">
            <w:pPr>
              <w:rPr>
                <w:rFonts w:ascii="Times-Roman" w:hAnsi="Times-Roman" w:cs="Times-Roman"/>
              </w:rPr>
            </w:pPr>
            <m:oMathPara>
              <m:oMathParaPr>
                <m:jc m:val="left"/>
              </m:oMathParaPr>
              <m:oMath>
                <m:r>
                  <w:rPr>
                    <w:rFonts w:ascii="Cambria Math" w:hAnsi="Cambria Math" w:cs="Times-Roman"/>
                  </w:rPr>
                  <m:t>0≤t≤</m:t>
                </m:r>
                <m:sSub>
                  <m:sSubPr>
                    <m:ctrlPr>
                      <w:ins w:id="20"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0EEC9006" w:rsidR="00787DB7" w:rsidRPr="008D5013" w:rsidRDefault="00787DB7" w:rsidP="00B838AA">
            <w:pPr>
              <w:jc w:val="center"/>
              <w:rPr>
                <w:rFonts w:ascii="Times-Roman" w:hAnsi="Times-Roman" w:cs="Times-Roman"/>
              </w:rPr>
            </w:pPr>
            <w:r w:rsidRPr="008D5013">
              <w:rPr>
                <w:rFonts w:ascii="Times-Roman" w:hAnsi="Times-Roman" w:cs="Times-Roman"/>
              </w:rPr>
              <w:t>(</w:t>
            </w:r>
            <w:r w:rsidRPr="008D5013">
              <w:rPr>
                <w:rFonts w:ascii="Times-Roman" w:hAnsi="Times-Roman" w:cs="Times-Roman"/>
              </w:rPr>
              <w:fldChar w:fldCharType="begin"/>
            </w:r>
            <w:r w:rsidRPr="008D5013">
              <w:rPr>
                <w:rFonts w:ascii="Times-Roman" w:hAnsi="Times-Roman" w:cs="Times-Roman"/>
              </w:rPr>
              <w:instrText xml:space="preserve"> SEQ Équation \* ARABIC </w:instrText>
            </w:r>
            <w:r w:rsidRPr="008D5013">
              <w:rPr>
                <w:rFonts w:ascii="Times-Roman" w:hAnsi="Times-Roman" w:cs="Times-Roman"/>
              </w:rPr>
              <w:fldChar w:fldCharType="separate"/>
            </w:r>
            <w:r w:rsidR="002D7503" w:rsidRPr="008D5013">
              <w:rPr>
                <w:rFonts w:ascii="Times-Roman" w:hAnsi="Times-Roman" w:cs="Times-Roman"/>
                <w:noProof/>
              </w:rPr>
              <w:t>2</w:t>
            </w:r>
            <w:r w:rsidRPr="008D5013">
              <w:rPr>
                <w:rFonts w:ascii="Times-Roman" w:hAnsi="Times-Roman" w:cs="Times-Roman"/>
              </w:rPr>
              <w:fldChar w:fldCharType="end"/>
            </w:r>
            <w:r w:rsidRPr="008D5013">
              <w:rPr>
                <w:rFonts w:ascii="Times-Roman" w:hAnsi="Times-Roman" w:cs="Times-Roman"/>
              </w:rPr>
              <w:t>)</w:t>
            </w:r>
          </w:p>
        </w:tc>
      </w:tr>
      <w:tr w:rsidR="00787DB7" w:rsidRPr="008D5013" w14:paraId="42DE938C" w14:textId="77777777" w:rsidTr="00B838AA">
        <w:trPr>
          <w:trHeight w:val="227"/>
          <w:jc w:val="center"/>
        </w:trPr>
        <w:tc>
          <w:tcPr>
            <w:tcW w:w="2265" w:type="dxa"/>
            <w:vMerge/>
            <w:vAlign w:val="center"/>
          </w:tcPr>
          <w:p w14:paraId="096C06CE" w14:textId="77777777" w:rsidR="00787DB7" w:rsidRPr="008D5013" w:rsidRDefault="00787DB7" w:rsidP="00B838AA">
            <w:pPr>
              <w:jc w:val="both"/>
              <w:rPr>
                <w:rFonts w:ascii="Times-Roman" w:hAnsi="Times-Roman" w:cs="Times-Roman"/>
              </w:rPr>
            </w:pPr>
          </w:p>
        </w:tc>
        <w:tc>
          <w:tcPr>
            <w:tcW w:w="2266" w:type="dxa"/>
            <w:vAlign w:val="center"/>
          </w:tcPr>
          <w:p w14:paraId="104DBF0B" w14:textId="77777777" w:rsidR="00787DB7" w:rsidRPr="008D5013" w:rsidRDefault="00787DB7" w:rsidP="00B838AA">
            <w:pPr>
              <w:rPr>
                <w:rFonts w:ascii="Times-Roman" w:hAnsi="Times-Roman" w:cs="Times-Roman"/>
              </w:rPr>
            </w:pPr>
            <w:r w:rsidRPr="008D5013">
              <w:rPr>
                <w:rFonts w:ascii="Times-Roman" w:hAnsi="Times-Roman" w:cs="Times-Roman"/>
              </w:rPr>
              <w:t>otherwise</w:t>
            </w:r>
          </w:p>
        </w:tc>
        <w:tc>
          <w:tcPr>
            <w:tcW w:w="567" w:type="dxa"/>
            <w:vMerge/>
            <w:vAlign w:val="center"/>
          </w:tcPr>
          <w:p w14:paraId="11A6B0F0" w14:textId="77777777" w:rsidR="00787DB7" w:rsidRPr="008D5013" w:rsidRDefault="00787DB7" w:rsidP="00B838AA">
            <w:pPr>
              <w:jc w:val="center"/>
              <w:rPr>
                <w:rFonts w:ascii="Times-Roman" w:hAnsi="Times-Roman" w:cs="Times-Roman"/>
              </w:rPr>
            </w:pPr>
          </w:p>
        </w:tc>
      </w:tr>
    </w:tbl>
    <w:p w14:paraId="20D3D500"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Note that </w:t>
      </w:r>
      <m:oMath>
        <m:sSub>
          <m:sSubPr>
            <m:ctrlPr>
              <w:ins w:id="2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2"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sidRPr="008D5013">
        <w:rPr>
          <w:rFonts w:ascii="Times" w:eastAsia="Times" w:hAnsi="Times" w:cs="Times"/>
        </w:rPr>
        <w:t xml:space="preserve"> is a periodic signal with period </w:t>
      </w:r>
      <m:oMath>
        <m:r>
          <w:rPr>
            <w:rFonts w:ascii="Cambria Math" w:eastAsia="Cambria Math" w:hAnsi="Cambria Math" w:cs="Cambria Math"/>
          </w:rPr>
          <m:t>T=N</m:t>
        </m:r>
        <m:sSub>
          <m:sSubPr>
            <m:ctrlPr>
              <w:ins w:id="2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 where </w:t>
      </w:r>
      <w:r w:rsidRPr="008D5013">
        <w:rPr>
          <w:rFonts w:ascii="Times" w:eastAsia="Times" w:hAnsi="Times" w:cs="Times"/>
          <w:i/>
        </w:rPr>
        <w:t xml:space="preserve">N </w:t>
      </w:r>
      <w:r w:rsidRPr="008D5013">
        <w:rPr>
          <w:rFonts w:ascii="Times" w:eastAsia="Times" w:hAnsi="Times" w:cs="Times"/>
        </w:rPr>
        <w:t xml:space="preserve">is the sequence length, so that </w:t>
      </w:r>
      <m:oMath>
        <m:sSub>
          <m:sSubPr>
            <m:ctrlPr>
              <w:ins w:id="2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5"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r>
          <w:rPr>
            <w:rFonts w:ascii="Cambria Math" w:eastAsia="Cambria Math" w:hAnsi="Cambria Math" w:cs="Cambria Math"/>
          </w:rPr>
          <m:t>=</m:t>
        </m:r>
        <m:sSub>
          <m:sSubPr>
            <m:ctrlPr>
              <w:ins w:id="2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7"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t+T</m:t>
            </m:r>
          </m:e>
        </m:d>
      </m:oMath>
      <w:r w:rsidRPr="008D5013">
        <w:rPr>
          <w:rFonts w:ascii="Times" w:eastAsia="Times" w:hAnsi="Times" w:cs="Times"/>
        </w:rPr>
        <w:t xml:space="preserve">. After transmission onto the wire network, the received signal at the </w:t>
      </w:r>
      <m:oMath>
        <m:sSup>
          <m:sSupPr>
            <m:ctrlPr>
              <w:ins w:id="28"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i</m:t>
            </m:r>
          </m:e>
          <m:sup>
            <m:r>
              <w:rPr>
                <w:rFonts w:ascii="Cambria Math" w:eastAsia="Cambria Math" w:hAnsi="Cambria Math" w:cs="Cambria Math"/>
              </w:rPr>
              <m:t>th</m:t>
            </m:r>
          </m:sup>
        </m:sSup>
      </m:oMath>
      <w:r w:rsidRPr="008D5013">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8D5013" w14:paraId="6347815B" w14:textId="77777777" w:rsidTr="00B838AA">
        <w:trPr>
          <w:trHeight w:val="283"/>
        </w:trPr>
        <w:tc>
          <w:tcPr>
            <w:tcW w:w="846" w:type="dxa"/>
            <w:vAlign w:val="center"/>
          </w:tcPr>
          <w:p w14:paraId="6828C13A" w14:textId="77777777" w:rsidR="00512E6B" w:rsidRPr="008D5013" w:rsidRDefault="00512E6B" w:rsidP="00B838AA">
            <w:pPr>
              <w:pStyle w:val="PARAIndent"/>
              <w:spacing w:line="360" w:lineRule="auto"/>
              <w:rPr>
                <w:iCs/>
              </w:rPr>
            </w:pPr>
            <m:oMathPara>
              <m:oMathParaPr>
                <m:jc m:val="right"/>
              </m:oMathParaPr>
              <m:oMath>
                <m:r>
                  <w:rPr>
                    <w:rFonts w:ascii="Cambria Math" w:hAnsi="Cambria Math" w:cs="Times-Roman"/>
                  </w:rPr>
                  <m:t>r</m:t>
                </m:r>
                <m:d>
                  <m:dPr>
                    <m:ctrlPr>
                      <w:ins w:id="29" w:author="Cindy Furse" w:date="2025-04-21T09:59:00Z" w16du:dateUtc="2025-04-21T15:59:00Z">
                        <w:rPr>
                          <w:rFonts w:ascii="Cambria Math" w:hAnsi="Cambria Math" w:cs="Times-Roman"/>
                          <w:i/>
                          <w:iCs/>
                        </w:rPr>
                      </w:ins>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8D5013" w:rsidRDefault="00000000" w:rsidP="00B838AA">
            <w:pPr>
              <w:pStyle w:val="PARAIndent"/>
              <w:rPr>
                <w:iCs/>
              </w:rPr>
            </w:pPr>
            <m:oMathPara>
              <m:oMathParaPr>
                <m:jc m:val="left"/>
              </m:oMathParaPr>
              <m:oMath>
                <m:sSub>
                  <m:sSubPr>
                    <m:ctrlPr>
                      <w:ins w:id="30"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3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32"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nary>
                  <m:naryPr>
                    <m:chr m:val="∑"/>
                    <m:limLoc m:val="undOvr"/>
                    <m:supHide m:val="1"/>
                    <m:ctrlPr>
                      <w:ins w:id="33"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34"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sSub>
                      <m:sSubPr>
                        <m:ctrlPr>
                          <w:ins w:id="35"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36" w:author="Cindy Furse" w:date="2025-04-21T09:59:00Z" w16du:dateUtc="2025-04-21T15:59:00Z">
                            <w:rPr>
                              <w:rFonts w:ascii="Cambria Math" w:hAnsi="Cambria Math" w:cs="Times-Roman"/>
                              <w:i/>
                            </w:rPr>
                          </w:ins>
                        </m:ctrlPr>
                      </m:dPr>
                      <m:e>
                        <m:r>
                          <w:rPr>
                            <w:rFonts w:ascii="Cambria Math" w:hAnsi="Cambria Math" w:cs="Times-Roman"/>
                          </w:rPr>
                          <m:t>t</m:t>
                        </m:r>
                        <m:r>
                          <w:rPr>
                            <w:rFonts w:ascii="Cambria Math" w:eastAsia="SimSun" w:hAnsi="Cambria Math"/>
                            <w:lang w:eastAsia="zh-CN"/>
                          </w:rPr>
                          <m:t>-</m:t>
                        </m:r>
                        <m:sSub>
                          <m:sSubPr>
                            <m:ctrlPr>
                              <w:ins w:id="37"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8D5013" w:rsidRDefault="00512E6B" w:rsidP="00B838AA">
            <w:pPr>
              <w:pStyle w:val="PARAIndent"/>
              <w:ind w:firstLine="0"/>
            </w:pPr>
          </w:p>
        </w:tc>
      </w:tr>
      <w:tr w:rsidR="00512E6B" w:rsidRPr="008D5013" w14:paraId="215C6361" w14:textId="77777777" w:rsidTr="00B838AA">
        <w:trPr>
          <w:trHeight w:val="283"/>
        </w:trPr>
        <w:tc>
          <w:tcPr>
            <w:tcW w:w="846" w:type="dxa"/>
            <w:vAlign w:val="center"/>
          </w:tcPr>
          <w:p w14:paraId="493A5C38" w14:textId="77777777" w:rsidR="00512E6B" w:rsidRPr="008D5013" w:rsidRDefault="00512E6B" w:rsidP="00B838AA">
            <w:pPr>
              <w:pStyle w:val="PARAIndent"/>
              <w:spacing w:line="276" w:lineRule="auto"/>
            </w:pPr>
          </w:p>
        </w:tc>
        <w:tc>
          <w:tcPr>
            <w:tcW w:w="3634" w:type="dxa"/>
            <w:vAlign w:val="center"/>
          </w:tcPr>
          <w:p w14:paraId="5EF0BA37" w14:textId="77777777" w:rsidR="00512E6B" w:rsidRPr="008D5013"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ins w:id="38" w:author="Cindy Furse" w:date="2025-04-21T09:59:00Z" w16du:dateUtc="2025-04-21T15:59:00Z">
                        <w:rPr>
                          <w:rFonts w:ascii="Cambria Math" w:hAnsi="Cambria Math" w:cs="Times-Roman"/>
                          <w:i/>
                        </w:rPr>
                      </w:ins>
                    </m:ctrlPr>
                  </m:naryPr>
                  <m:sub>
                    <m:m>
                      <m:mPr>
                        <m:mcs>
                          <m:mc>
                            <m:mcPr>
                              <m:count m:val="1"/>
                              <m:mcJc m:val="center"/>
                            </m:mcPr>
                          </m:mc>
                        </m:mcs>
                        <m:ctrlPr>
                          <w:ins w:id="39"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40"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sSub>
                      <m:sSubPr>
                        <m:ctrlPr>
                          <w:ins w:id="4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d>
                      <m:dPr>
                        <m:ctrlPr>
                          <w:ins w:id="42" w:author="Cindy Furse" w:date="2025-04-21T09:59:00Z" w16du:dateUtc="2025-04-21T15:59:00Z">
                            <w:rPr>
                              <w:rFonts w:ascii="Cambria Math" w:hAnsi="Cambria Math" w:cs="Times-Roman"/>
                              <w:i/>
                            </w:rPr>
                          </w:ins>
                        </m:ctrlPr>
                      </m:dPr>
                      <m:e>
                        <m:r>
                          <w:rPr>
                            <w:rFonts w:ascii="Cambria Math" w:hAnsi="Cambria Math" w:cs="Times-Roman"/>
                          </w:rPr>
                          <m:t>t</m:t>
                        </m:r>
                        <m:r>
                          <w:rPr>
                            <w:rFonts w:ascii="Cambria Math" w:eastAsia="SimSun" w:hAnsi="Cambria Math"/>
                            <w:lang w:eastAsia="zh-CN"/>
                          </w:rPr>
                          <m:t>-</m:t>
                        </m:r>
                        <m:sSub>
                          <m:sSubPr>
                            <m:ctrlPr>
                              <w:ins w:id="43"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ins w:id="44" w:author="Cindy Furse" w:date="2025-04-21T09:59:00Z" w16du:dateUtc="2025-04-21T15:59:00Z">
                        <w:rPr>
                          <w:rFonts w:ascii="Cambria Math" w:hAnsi="Cambria Math"/>
                          <w:i/>
                        </w:rPr>
                      </w:ins>
                    </m:ctrlPr>
                  </m:dPr>
                  <m:e>
                    <m:r>
                      <w:rPr>
                        <w:rFonts w:ascii="Cambria Math" w:hAnsi="Cambria Math"/>
                      </w:rPr>
                      <m:t>t</m:t>
                    </m:r>
                  </m:e>
                </m:d>
                <m:r>
                  <w:rPr>
                    <w:rFonts w:ascii="Cambria Math" w:hAnsi="Cambria Math"/>
                  </w:rPr>
                  <m:t>+n</m:t>
                </m:r>
                <m:d>
                  <m:dPr>
                    <m:ctrlPr>
                      <w:ins w:id="45" w:author="Cindy Furse" w:date="2025-04-21T09:59:00Z" w16du:dateUtc="2025-04-21T15:59:00Z">
                        <w:rPr>
                          <w:rFonts w:ascii="Cambria Math" w:hAnsi="Cambria Math"/>
                          <w:i/>
                        </w:rPr>
                      </w:ins>
                    </m:ctrlPr>
                  </m:dPr>
                  <m:e>
                    <m:r>
                      <w:rPr>
                        <w:rFonts w:ascii="Cambria Math" w:hAnsi="Cambria Math"/>
                      </w:rPr>
                      <m:t>t</m:t>
                    </m:r>
                  </m:e>
                </m:d>
              </m:oMath>
            </m:oMathPara>
          </w:p>
        </w:tc>
        <w:tc>
          <w:tcPr>
            <w:tcW w:w="550" w:type="dxa"/>
            <w:vAlign w:val="center"/>
          </w:tcPr>
          <w:p w14:paraId="5424C312" w14:textId="7E1C1E31" w:rsidR="00512E6B" w:rsidRPr="008D5013" w:rsidRDefault="00512E6B" w:rsidP="00B838AA">
            <w:pPr>
              <w:pStyle w:val="PARAIndent"/>
              <w:spacing w:line="276" w:lineRule="auto"/>
              <w:ind w:firstLine="0"/>
              <w:jc w:val="center"/>
            </w:pPr>
            <w:r w:rsidRPr="008D5013">
              <w:t>(</w:t>
            </w:r>
            <w:fldSimple w:instr=" SEQ Équation \* ARABIC ">
              <w:r w:rsidR="002D7503" w:rsidRPr="008D5013">
                <w:rPr>
                  <w:noProof/>
                </w:rPr>
                <w:t>3</w:t>
              </w:r>
            </w:fldSimple>
            <w:r w:rsidRPr="008D5013">
              <w:t>)</w:t>
            </w:r>
          </w:p>
        </w:tc>
      </w:tr>
    </w:tbl>
    <w:p w14:paraId="4967DE0F" w14:textId="132C311E" w:rsidR="00437D94" w:rsidRPr="008D5013" w:rsidRDefault="00000000">
      <w:pPr>
        <w:spacing w:before="120" w:after="120"/>
        <w:jc w:val="both"/>
        <w:rPr>
          <w:rFonts w:ascii="Times" w:eastAsia="Times" w:hAnsi="Times" w:cs="Times"/>
        </w:rPr>
      </w:pPr>
      <w:r w:rsidRPr="008D5013">
        <w:rPr>
          <w:rFonts w:ascii="Times" w:eastAsia="Times" w:hAnsi="Times" w:cs="Times"/>
        </w:rPr>
        <w:t xml:space="preserve">where </w:t>
      </w:r>
      <m:oMath>
        <m:sSub>
          <m:sSubPr>
            <m:ctrlPr>
              <w:ins w:id="4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a</m:t>
            </m:r>
          </m:e>
          <m:sub>
            <m:r>
              <w:rPr>
                <w:rFonts w:ascii="Cambria Math" w:eastAsia="Cambria Math" w:hAnsi="Cambria Math" w:cs="Cambria Math"/>
              </w:rPr>
              <m:t>o</m:t>
            </m:r>
          </m:sub>
        </m:sSub>
      </m:oMath>
      <w:r w:rsidRPr="008D5013">
        <w:rPr>
          <w:rFonts w:ascii="Times" w:eastAsia="Times" w:hAnsi="Times" w:cs="Times"/>
        </w:rPr>
        <w:t xml:space="preserve"> is the amplitude of the reflection at the testing point due to the impedance mismatch between the </w:t>
      </w:r>
      <w:sdt>
        <w:sdtPr>
          <w:tag w:val="goog_rdk_23"/>
          <w:id w:val="-34506612"/>
        </w:sdtPr>
        <w:sdtContent>
          <w:sdt>
            <w:sdtPr>
              <w:tag w:val="goog_rdk_24"/>
              <w:id w:val="1340281732"/>
            </w:sdtPr>
            <w:sdtContent>
              <w:r w:rsidRPr="008D5013">
                <w:rPr>
                  <w:rFonts w:ascii="Times" w:eastAsia="Times" w:hAnsi="Times" w:cs="Times"/>
                </w:rPr>
                <w:t>measur</w:t>
              </w:r>
              <w:r w:rsidR="002846AF" w:rsidRPr="008D5013">
                <w:rPr>
                  <w:rFonts w:ascii="Times" w:eastAsia="Times" w:hAnsi="Times" w:cs="Times"/>
                </w:rPr>
                <w:t>ement</w:t>
              </w:r>
            </w:sdtContent>
          </w:sdt>
          <w:r w:rsidRPr="008D5013">
            <w:rPr>
              <w:rFonts w:ascii="Times" w:eastAsia="Times" w:hAnsi="Times" w:cs="Times"/>
            </w:rPr>
            <w:t xml:space="preserve"> </w:t>
          </w:r>
        </w:sdtContent>
      </w:sdt>
      <w:r w:rsidRPr="008D5013">
        <w:rPr>
          <w:rFonts w:ascii="Times" w:eastAsia="Times" w:hAnsi="Times" w:cs="Times"/>
        </w:rPr>
        <w:t>device and the wire</w:t>
      </w:r>
      <w:r w:rsidR="00A620CF" w:rsidRPr="008D5013">
        <w:rPr>
          <w:rFonts w:ascii="Times" w:eastAsia="Times" w:hAnsi="Times" w:cs="Times"/>
        </w:rPr>
        <w:t>.</w:t>
      </w:r>
      <w:r w:rsidRPr="008D5013">
        <w:rPr>
          <w:rFonts w:ascii="Times" w:eastAsia="Times" w:hAnsi="Times" w:cs="Times"/>
        </w:rPr>
        <w:t xml:space="preserve"> </w:t>
      </w:r>
      <m:oMath>
        <m:sSub>
          <m:sSubPr>
            <m:ctrlPr>
              <w:ins w:id="4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a</m:t>
            </m:r>
          </m:e>
          <m:sub>
            <m:r>
              <w:rPr>
                <w:rFonts w:ascii="Cambria Math" w:eastAsia="Cambria Math" w:hAnsi="Cambria Math" w:cs="Cambria Math"/>
              </w:rPr>
              <m:t>p</m:t>
            </m:r>
          </m:sub>
        </m:sSub>
      </m:oMath>
      <w:r w:rsidRPr="008D5013">
        <w:rPr>
          <w:rFonts w:ascii="Times" w:eastAsia="Times" w:hAnsi="Times" w:cs="Times"/>
          <w:i/>
        </w:rPr>
        <w:t xml:space="preserve"> </w:t>
      </w:r>
      <w:r w:rsidRPr="008D5013">
        <w:rPr>
          <w:rFonts w:ascii="Times" w:eastAsia="Times" w:hAnsi="Times" w:cs="Times"/>
        </w:rPr>
        <w:t xml:space="preserve">and </w:t>
      </w:r>
      <m:oMath>
        <m:sSub>
          <m:sSubPr>
            <m:ctrlPr>
              <w:ins w:id="48" w:author="Cindy Furse" w:date="2025-04-21T09:59:00Z" w16du:dateUtc="2025-04-21T15:59:00Z">
                <w:rPr>
                  <w:rFonts w:ascii="Cambria Math" w:eastAsia="Cambria Math" w:hAnsi="Cambria Math" w:cs="Cambria Math"/>
                </w:rPr>
              </w:ins>
            </m:ctrlPr>
          </m:sSubPr>
          <m:e>
            <m:r>
              <w:rPr>
                <w:rFonts w:ascii="Cambria Math" w:hAnsi="Cambria Math"/>
              </w:rPr>
              <m:t>τ</m:t>
            </m:r>
          </m:e>
          <m:sub>
            <m:r>
              <w:rPr>
                <w:rFonts w:ascii="Cambria Math" w:eastAsia="Cambria Math" w:hAnsi="Cambria Math" w:cs="Cambria Math"/>
              </w:rPr>
              <m:t>p</m:t>
            </m:r>
          </m:sub>
        </m:sSub>
      </m:oMath>
      <w:r w:rsidRPr="008D5013">
        <w:rPr>
          <w:rFonts w:ascii="Times" w:eastAsia="Times" w:hAnsi="Times" w:cs="Times"/>
        </w:rPr>
        <w:t xml:space="preserve"> are, respectively,</w:t>
      </w:r>
      <w:r w:rsidRPr="008D5013">
        <w:rPr>
          <w:rFonts w:ascii="Times" w:eastAsia="Times" w:hAnsi="Times" w:cs="Times"/>
          <w:i/>
        </w:rPr>
        <w:t xml:space="preserve"> </w:t>
      </w:r>
      <w:r w:rsidRPr="008D5013">
        <w:rPr>
          <w:rFonts w:ascii="Times" w:eastAsia="Times" w:hAnsi="Times" w:cs="Times"/>
        </w:rPr>
        <w:t xml:space="preserve">the attenuation coefficients and delays of the test signal </w:t>
      </w:r>
      <m:oMath>
        <m:sSub>
          <m:sSubPr>
            <m:ctrlPr>
              <w:ins w:id="4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50"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sidRPr="008D5013">
        <w:rPr>
          <w:rFonts w:ascii="Times" w:eastAsia="Times" w:hAnsi="Times" w:cs="Times"/>
        </w:rPr>
        <w:t xml:space="preserve"> </w:t>
      </w:r>
      <w:r w:rsidR="00A620CF" w:rsidRPr="008D5013">
        <w:rPr>
          <w:rFonts w:ascii="Times" w:eastAsia="Times" w:hAnsi="Times" w:cs="Times"/>
        </w:rPr>
        <w:t>reflecting</w:t>
      </w:r>
      <w:r w:rsidRPr="008D5013">
        <w:rPr>
          <w:rFonts w:ascii="Times" w:eastAsia="Times" w:hAnsi="Times" w:cs="Times"/>
        </w:rPr>
        <w:t xml:space="preserve"> from </w:t>
      </w:r>
      <w:sdt>
        <w:sdtPr>
          <w:tag w:val="goog_rdk_25"/>
          <w:id w:val="-872149204"/>
        </w:sdtPr>
        <w:sdtContent>
          <w:sdt>
            <w:sdtPr>
              <w:tag w:val="goog_rdk_26"/>
              <w:id w:val="-182973222"/>
            </w:sdtPr>
            <w:sdtContent>
              <w:r w:rsidRPr="008D5013">
                <w:rPr>
                  <w:rFonts w:ascii="Times" w:eastAsia="Times" w:hAnsi="Times" w:cs="Times"/>
                </w:rPr>
                <w:t xml:space="preserve">an unknown number </w:t>
              </w:r>
            </w:sdtContent>
          </w:sdt>
          <w:sdt>
            <w:sdtPr>
              <w:tag w:val="goog_rdk_27"/>
              <w:id w:val="1665359970"/>
            </w:sdtPr>
            <w:sdtContent>
              <w:r w:rsidRPr="008D5013">
                <w:rPr>
                  <w:rFonts w:ascii="Times" w:eastAsia="Times" w:hAnsi="Times" w:cs="Times"/>
                  <w:i/>
                </w:rPr>
                <w:t>p</w:t>
              </w:r>
            </w:sdtContent>
          </w:sdt>
          <w:sdt>
            <w:sdtPr>
              <w:tag w:val="goog_rdk_28"/>
              <w:id w:val="-376237895"/>
            </w:sdtPr>
            <w:sdtContent>
              <w:r w:rsidRPr="008D5013">
                <w:rPr>
                  <w:rFonts w:ascii="Times" w:eastAsia="Times" w:hAnsi="Times" w:cs="Times"/>
                </w:rPr>
                <w:t xml:space="preserve"> of impedance mismatches </w:t>
              </w:r>
            </w:sdtContent>
          </w:sdt>
        </w:sdtContent>
      </w:sdt>
      <w:r w:rsidRPr="008D5013">
        <w:rPr>
          <w:rFonts w:ascii="Times" w:eastAsia="Times" w:hAnsi="Times" w:cs="Times"/>
        </w:rPr>
        <w:t>in the network,</w:t>
      </w:r>
      <m:oMath>
        <m:r>
          <w:rPr>
            <w:rFonts w:ascii="Cambria Math" w:eastAsia="Cambria Math" w:hAnsi="Cambria Math" w:cs="Cambria Math"/>
          </w:rPr>
          <m:t xml:space="preserve"> d</m:t>
        </m:r>
        <m:d>
          <m:dPr>
            <m:ctrlPr>
              <w:ins w:id="5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sidRPr="008D5013">
        <w:rPr>
          <w:rFonts w:ascii="Times" w:eastAsia="Times" w:hAnsi="Times" w:cs="Times"/>
          <w:i/>
        </w:rPr>
        <w:t xml:space="preserve"> </w:t>
      </w:r>
      <w:r w:rsidRPr="008D5013">
        <w:rPr>
          <w:rFonts w:ascii="Times" w:eastAsia="Times" w:hAnsi="Times" w:cs="Times"/>
        </w:rPr>
        <w:t xml:space="preserve">is the  data signal on the network, </w:t>
      </w:r>
      <m:oMath>
        <m:sSub>
          <m:sSubPr>
            <m:ctrlPr>
              <w:ins w:id="5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k</m:t>
            </m:r>
          </m:sub>
        </m:sSub>
      </m:oMath>
      <w:r w:rsidRPr="008D5013">
        <w:rPr>
          <w:rFonts w:ascii="Times" w:eastAsia="Times" w:hAnsi="Times" w:cs="Times"/>
        </w:rPr>
        <w:t xml:space="preserve"> and </w:t>
      </w:r>
      <m:oMath>
        <m:sSub>
          <m:sSubPr>
            <m:ctrlPr>
              <w:ins w:id="53" w:author="Cindy Furse" w:date="2025-04-21T09:59:00Z" w16du:dateUtc="2025-04-21T15:59:00Z">
                <w:rPr>
                  <w:rFonts w:ascii="Cambria Math" w:eastAsia="Cambria Math" w:hAnsi="Cambria Math" w:cs="Cambria Math"/>
                </w:rPr>
              </w:ins>
            </m:ctrlPr>
          </m:sSubPr>
          <m:e>
            <m:r>
              <w:rPr>
                <w:rFonts w:ascii="Cambria Math" w:hAnsi="Cambria Math"/>
              </w:rPr>
              <m:t>τ</m:t>
            </m:r>
          </m:e>
          <m:sub>
            <m:r>
              <w:rPr>
                <w:rFonts w:ascii="Cambria Math" w:eastAsia="Cambria Math" w:hAnsi="Cambria Math" w:cs="Cambria Math"/>
              </w:rPr>
              <m:t>k</m:t>
            </m:r>
          </m:sub>
        </m:sSub>
      </m:oMath>
      <w:r w:rsidRPr="008D5013">
        <w:rPr>
          <w:rFonts w:ascii="Times" w:eastAsia="Times" w:hAnsi="Times" w:cs="Times"/>
          <w:i/>
        </w:rPr>
        <w:t xml:space="preserve"> </w:t>
      </w:r>
      <w:r w:rsidRPr="008D5013">
        <w:rPr>
          <w:rFonts w:ascii="Times" w:eastAsia="Times" w:hAnsi="Times" w:cs="Times"/>
        </w:rPr>
        <w:t xml:space="preserve">are, respectively, the attenuation coefficients and delays of a different test signal, </w:t>
      </w:r>
      <m:oMath>
        <m:sSub>
          <m:sSubPr>
            <m:ctrlPr>
              <w:ins w:id="5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k</m:t>
            </m:r>
          </m:sub>
        </m:sSub>
        <m:d>
          <m:dPr>
            <m:ctrlPr>
              <w:ins w:id="55"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r>
          <w:rPr>
            <w:rFonts w:ascii="Cambria Math" w:eastAsia="Cambria Math" w:hAnsi="Cambria Math" w:cs="Cambria Math"/>
          </w:rPr>
          <m:t>,</m:t>
        </m:r>
      </m:oMath>
      <w:r w:rsidRPr="008D5013">
        <w:rPr>
          <w:rFonts w:ascii="Times" w:eastAsia="Times" w:hAnsi="Times" w:cs="Times"/>
        </w:rPr>
        <w:t xml:space="preserve"> coming from the</w:t>
      </w:r>
      <m:oMath>
        <m:r>
          <w:rPr>
            <w:rFonts w:ascii="Cambria Math" w:eastAsia="Cambria Math" w:hAnsi="Cambria Math" w:cs="Cambria Math"/>
          </w:rPr>
          <m:t xml:space="preserve"> </m:t>
        </m:r>
        <m:sSup>
          <m:sSupPr>
            <m:ctrlPr>
              <w:ins w:id="56"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k</m:t>
            </m:r>
          </m:e>
          <m:sup>
            <m:r>
              <w:rPr>
                <w:rFonts w:ascii="Cambria Math" w:eastAsia="Cambria Math" w:hAnsi="Cambria Math" w:cs="Cambria Math"/>
              </w:rPr>
              <m:t>th</m:t>
            </m:r>
          </m:sup>
        </m:sSup>
      </m:oMath>
      <w:r w:rsidRPr="008D5013">
        <w:rPr>
          <w:rFonts w:ascii="Times" w:eastAsia="Times" w:hAnsi="Times" w:cs="Times"/>
        </w:rPr>
        <w:t xml:space="preserve"> sensor, and </w:t>
      </w:r>
      <m:oMath>
        <m:r>
          <w:rPr>
            <w:rFonts w:ascii="Cambria Math" w:eastAsia="Cambria Math" w:hAnsi="Cambria Math" w:cs="Cambria Math"/>
          </w:rPr>
          <m:t>n</m:t>
        </m:r>
        <m:d>
          <m:dPr>
            <m:ctrlPr>
              <w:ins w:id="57"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sidRPr="008D5013">
        <w:rPr>
          <w:rFonts w:ascii="Times" w:eastAsia="Times" w:hAnsi="Times" w:cs="Times"/>
        </w:rPr>
        <w:t xml:space="preserve"> is the noise signal.</w:t>
      </w:r>
    </w:p>
    <w:p w14:paraId="22A5F592" w14:textId="58A9C9D8" w:rsidR="00437D94" w:rsidRPr="008D5013" w:rsidRDefault="00000000" w:rsidP="00022592">
      <w:pPr>
        <w:spacing w:before="120" w:after="120"/>
        <w:jc w:val="both"/>
        <w:rPr>
          <w:rFonts w:ascii="Times" w:eastAsia="Times" w:hAnsi="Times" w:cs="Times"/>
        </w:rPr>
      </w:pPr>
      <w:r w:rsidRPr="008D5013">
        <w:rPr>
          <w:rFonts w:ascii="Times" w:eastAsia="Times" w:hAnsi="Times" w:cs="Times"/>
        </w:rPr>
        <w:t>The reflected signal carries information about the status of the wire network, and many algorithms are available to extract the network topology, detect and locate faults, etc.</w:t>
      </w:r>
      <w:r w:rsidR="003F57A6" w:rsidRPr="008D5013">
        <w:rPr>
          <w:rFonts w:ascii="Times" w:eastAsia="Times" w:hAnsi="Times" w:cs="Times"/>
        </w:rPr>
        <w:t xml:space="preserve"> </w:t>
      </w:r>
      <w:r w:rsidR="003F57A6" w:rsidRPr="008D5013">
        <w:rPr>
          <w:rFonts w:ascii="Times" w:eastAsia="Times" w:hAnsi="Times" w:cs="Times"/>
        </w:rPr>
        <w:fldChar w:fldCharType="begin"/>
      </w:r>
      <w:r w:rsidR="003F57A6" w:rsidRPr="008D5013">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sidRPr="008D5013">
        <w:rPr>
          <w:rFonts w:ascii="Times" w:eastAsia="Times" w:hAnsi="Times" w:cs="Times"/>
        </w:rPr>
        <w:fldChar w:fldCharType="separate"/>
      </w:r>
      <w:r w:rsidR="003F57A6" w:rsidRPr="008D5013">
        <w:rPr>
          <w:rFonts w:ascii="Times" w:eastAsia="Times" w:hAnsi="Times" w:cs="Times"/>
        </w:rPr>
        <w:t>[1]</w:t>
      </w:r>
      <w:r w:rsidR="003F57A6" w:rsidRPr="008D5013">
        <w:rPr>
          <w:rFonts w:ascii="Times" w:eastAsia="Times" w:hAnsi="Times" w:cs="Times"/>
        </w:rPr>
        <w:fldChar w:fldCharType="end"/>
      </w:r>
      <w:r w:rsidRPr="008D5013">
        <w:rPr>
          <w:rFonts w:ascii="Times" w:eastAsia="Times" w:hAnsi="Times" w:cs="Times"/>
        </w:rPr>
        <w:t>. Interference caused by the signals from all sensors working simultaneously, data signals, and noise can perturb the received signals. The effects of noise can be reduced through averaging and other de-noising techniques</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sdt>
        <w:sdtPr>
          <w:tag w:val="goog_rdk_34"/>
          <w:id w:val="-538207830"/>
        </w:sdtPr>
        <w:sdtEndPr>
          <w:rPr>
            <w:rFonts w:ascii="Times" w:eastAsia="Times" w:hAnsi="Times" w:cs="Times"/>
          </w:rPr>
        </w:sdtEndPr>
        <w:sdtContent>
          <w:r w:rsidR="00F442F7" w:rsidRPr="008D5013">
            <w:t xml:space="preserve">. </w:t>
          </w:r>
        </w:sdtContent>
      </w:sdt>
      <w:r w:rsidRPr="008D5013">
        <w:rPr>
          <w:rFonts w:ascii="Times" w:eastAsia="Times" w:hAnsi="Times" w:cs="Times"/>
        </w:rPr>
        <w:t xml:space="preserve">In this paper, we will focus on choice of sequences to reduce interference from multiple sensors transmitting and receiving simultaneously. For STDR, the received signal </w:t>
      </w:r>
      <m:oMath>
        <m:r>
          <w:rPr>
            <w:rFonts w:ascii="Cambria Math" w:hAnsi="Cambria Math" w:cs="Times-Roman"/>
          </w:rPr>
          <m:t>r</m:t>
        </m:r>
        <m:d>
          <m:dPr>
            <m:ctrlPr>
              <w:ins w:id="58" w:author="Cindy Furse" w:date="2025-04-21T09:59:00Z" w16du:dateUtc="2025-04-21T15:59:00Z">
                <w:rPr>
                  <w:rFonts w:ascii="Cambria Math" w:hAnsi="Cambria Math" w:cs="Times-Roman"/>
                  <w:i/>
                </w:rPr>
              </w:ins>
            </m:ctrlPr>
          </m:dPr>
          <m:e>
            <m:r>
              <w:rPr>
                <w:rFonts w:ascii="Cambria Math" w:hAnsi="Cambria Math" w:cs="Times-Roman"/>
              </w:rPr>
              <m:t>t+τ</m:t>
            </m:r>
          </m:e>
        </m:d>
        <m:r>
          <w:rPr>
            <w:rFonts w:ascii="Cambria Math" w:hAnsi="Cambria Math" w:cs="Times-Roman"/>
          </w:rPr>
          <m:t xml:space="preserve"> </m:t>
        </m:r>
      </m:oMath>
      <w:r w:rsidRPr="008D5013">
        <w:rPr>
          <w:rFonts w:ascii="Times" w:eastAsia="Times" w:hAnsi="Times" w:cs="Times"/>
        </w:rPr>
        <w:t>is cross correlated with a reference signal</w:t>
      </w:r>
      <w:r w:rsidR="00A620CF" w:rsidRPr="008D5013">
        <w:rPr>
          <w:rFonts w:ascii="Times" w:eastAsia="Times" w:hAnsi="Times" w:cs="Times"/>
        </w:rPr>
        <w:t xml:space="preserve"> </w:t>
      </w:r>
      <m:oMath>
        <m:sSubSup>
          <m:sSubSupPr>
            <m:ctrlPr>
              <w:ins w:id="5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ins w:id="60" w:author="Cindy Furse" w:date="2025-04-21T09:59:00Z" w16du:dateUtc="2025-04-21T15:59:00Z">
                <w:rPr>
                  <w:rFonts w:ascii="Cambria Math" w:hAnsi="Cambria Math" w:cs="Times-Roman"/>
                  <w:i/>
                </w:rPr>
              </w:ins>
            </m:ctrlPr>
          </m:dPr>
          <m:e>
            <m:r>
              <w:rPr>
                <w:rFonts w:ascii="Cambria Math" w:hAnsi="Cambria Math" w:cs="Times-Roman"/>
              </w:rPr>
              <m:t>t</m:t>
            </m:r>
          </m:e>
        </m:d>
      </m:oMath>
      <w:r w:rsidRPr="008D5013">
        <w:rPr>
          <w:rFonts w:ascii="Times" w:eastAsia="Times" w:hAnsi="Times" w:cs="Times"/>
        </w:rPr>
        <w:t>,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8D5013" w14:paraId="36FEA547" w14:textId="77777777" w:rsidTr="00B838AA">
        <w:trPr>
          <w:trHeight w:val="283"/>
          <w:jc w:val="center"/>
        </w:trPr>
        <w:tc>
          <w:tcPr>
            <w:tcW w:w="4531" w:type="dxa"/>
            <w:vAlign w:val="center"/>
          </w:tcPr>
          <w:p w14:paraId="3F223500" w14:textId="77777777" w:rsidR="00741AFF" w:rsidRPr="008D5013" w:rsidRDefault="00000000" w:rsidP="00B838AA">
            <w:pPr>
              <w:spacing w:line="276" w:lineRule="auto"/>
              <w:ind w:firstLine="567"/>
              <w:jc w:val="center"/>
              <w:rPr>
                <w:rFonts w:eastAsia="SimSun"/>
                <w:lang w:eastAsia="zh-CN"/>
              </w:rPr>
            </w:pPr>
            <m:oMathPara>
              <m:oMath>
                <m:sSub>
                  <m:sSubPr>
                    <m:ctrlPr>
                      <w:ins w:id="61"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6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63"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f>
                  <m:fPr>
                    <m:ctrlPr>
                      <w:ins w:id="64" w:author="Cindy Furse" w:date="2025-04-21T09:59:00Z" w16du:dateUtc="2025-04-21T15:59:00Z">
                        <w:rPr>
                          <w:rFonts w:ascii="Cambria Math" w:hAnsi="Cambria Math" w:cs="Times-Roman"/>
                          <w:i/>
                        </w:rPr>
                      </w:ins>
                    </m:ctrlPr>
                  </m:fPr>
                  <m:num>
                    <m:r>
                      <w:rPr>
                        <w:rFonts w:ascii="Cambria Math" w:hAnsi="Cambria Math" w:cs="Times-Roman"/>
                      </w:rPr>
                      <m:t>1</m:t>
                    </m:r>
                  </m:num>
                  <m:den>
                    <m:r>
                      <w:rPr>
                        <w:rFonts w:ascii="Cambria Math" w:hAnsi="Cambria Math" w:cs="Times-Roman"/>
                      </w:rPr>
                      <m:t>T</m:t>
                    </m:r>
                  </m:den>
                </m:f>
                <m:nary>
                  <m:naryPr>
                    <m:limLoc m:val="undOvr"/>
                    <m:ctrlPr>
                      <w:ins w:id="65" w:author="Cindy Furse" w:date="2025-04-21T09:59:00Z" w16du:dateUtc="2025-04-21T15:59:00Z">
                        <w:rPr>
                          <w:rFonts w:ascii="Cambria Math" w:hAnsi="Cambria Math" w:cs="Times-Roman"/>
                          <w:i/>
                        </w:rPr>
                      </w:ins>
                    </m:ctrlPr>
                  </m:naryPr>
                  <m:sub>
                    <m:r>
                      <w:rPr>
                        <w:rFonts w:ascii="Cambria Math" w:hAnsi="Cambria Math" w:cs="Times-Roman"/>
                      </w:rPr>
                      <m:t>0</m:t>
                    </m:r>
                  </m:sub>
                  <m:sup>
                    <m:r>
                      <w:rPr>
                        <w:rFonts w:ascii="Cambria Math" w:hAnsi="Cambria Math" w:cs="Times-Roman"/>
                      </w:rPr>
                      <m:t>T</m:t>
                    </m:r>
                  </m:sup>
                  <m:e>
                    <m:sSubSup>
                      <m:sSubSupPr>
                        <m:ctrlPr>
                          <w:ins w:id="66"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ins w:id="67"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 xml:space="preserve"> r</m:t>
                    </m:r>
                    <m:d>
                      <m:dPr>
                        <m:ctrlPr>
                          <w:ins w:id="68" w:author="Cindy Furse" w:date="2025-04-21T09:59:00Z" w16du:dateUtc="2025-04-21T15:59:00Z">
                            <w:rPr>
                              <w:rFonts w:ascii="Cambria Math" w:hAnsi="Cambria Math" w:cs="Times-Roman"/>
                              <w:i/>
                            </w:rPr>
                          </w:ins>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15AEA045" w:rsidR="00741AFF" w:rsidRPr="008D5013" w:rsidRDefault="00741AFF" w:rsidP="00B838AA">
            <w:pPr>
              <w:spacing w:line="276" w:lineRule="auto"/>
              <w:jc w:val="center"/>
              <w:rPr>
                <w:rFonts w:eastAsia="SimSun"/>
                <w:lang w:eastAsia="zh-CN"/>
              </w:rPr>
            </w:pPr>
            <w:r w:rsidRPr="008D5013">
              <w:rPr>
                <w:rFonts w:eastAsia="SimSun"/>
                <w:lang w:eastAsia="zh-CN"/>
              </w:rPr>
              <w:t>(</w:t>
            </w:r>
            <w:r w:rsidRPr="008D5013">
              <w:rPr>
                <w:rFonts w:eastAsia="SimSun"/>
                <w:lang w:eastAsia="zh-CN"/>
              </w:rPr>
              <w:fldChar w:fldCharType="begin"/>
            </w:r>
            <w:r w:rsidRPr="008D5013">
              <w:rPr>
                <w:rFonts w:eastAsia="SimSun"/>
                <w:lang w:eastAsia="zh-CN"/>
              </w:rPr>
              <w:instrText xml:space="preserve"> SEQ Équation \* ARABIC </w:instrText>
            </w:r>
            <w:r w:rsidRPr="008D5013">
              <w:rPr>
                <w:rFonts w:eastAsia="SimSun"/>
                <w:lang w:eastAsia="zh-CN"/>
              </w:rPr>
              <w:fldChar w:fldCharType="separate"/>
            </w:r>
            <w:r w:rsidR="002D7503" w:rsidRPr="008D5013">
              <w:rPr>
                <w:rFonts w:eastAsia="SimSun"/>
                <w:noProof/>
                <w:lang w:eastAsia="zh-CN"/>
              </w:rPr>
              <w:t>4</w:t>
            </w:r>
            <w:r w:rsidRPr="008D5013">
              <w:rPr>
                <w:rFonts w:eastAsia="SimSun"/>
                <w:lang w:eastAsia="zh-CN"/>
              </w:rPr>
              <w:fldChar w:fldCharType="end"/>
            </w:r>
            <w:r w:rsidRPr="008D5013">
              <w:rPr>
                <w:rFonts w:eastAsia="SimSun"/>
                <w:lang w:eastAsia="zh-CN"/>
              </w:rPr>
              <w:t>)</w:t>
            </w:r>
          </w:p>
        </w:tc>
      </w:tr>
    </w:tbl>
    <w:p w14:paraId="74A1D29B" w14:textId="4CE0CFCE" w:rsidR="00437D94" w:rsidRPr="008D5013" w:rsidRDefault="00000000">
      <w:pPr>
        <w:spacing w:before="120" w:after="120"/>
        <w:jc w:val="both"/>
        <w:rPr>
          <w:rFonts w:ascii="Times" w:eastAsia="Times" w:hAnsi="Times" w:cs="Times"/>
        </w:rPr>
      </w:pPr>
      <w:r w:rsidRPr="008D5013">
        <w:t xml:space="preserve">The delay </w:t>
      </w:r>
      <m:oMath>
        <m:r>
          <w:rPr>
            <w:rFonts w:ascii="Cambria Math" w:hAnsi="Cambria Math"/>
          </w:rPr>
          <m:t>τ</m:t>
        </m:r>
      </m:oMath>
      <w:r w:rsidRPr="008D5013">
        <w:t xml:space="preserve"> is proportional to the distance </w:t>
      </w:r>
      <w:r w:rsidR="00A620CF" w:rsidRPr="008D5013">
        <w:t>2</w:t>
      </w:r>
      <w:r w:rsidR="00A620CF" w:rsidRPr="008D5013">
        <w:rPr>
          <w:i/>
          <w:iCs/>
        </w:rPr>
        <w:t>d</w:t>
      </w:r>
      <w:r w:rsidR="00A620CF" w:rsidRPr="008D5013">
        <w:t xml:space="preserve"> </w:t>
      </w:r>
      <w:r w:rsidRPr="008D5013">
        <w:t xml:space="preserve">over which the signal </w:t>
      </w:r>
      <w:r w:rsidR="00A620CF" w:rsidRPr="008D5013">
        <w:t>travels</w:t>
      </w:r>
    </w:p>
    <w:tbl>
      <w:tblPr>
        <w:tblStyle w:val="a4"/>
        <w:tblW w:w="5098" w:type="dxa"/>
        <w:jc w:val="center"/>
        <w:tblLayout w:type="fixed"/>
        <w:tblLook w:val="0400" w:firstRow="0" w:lastRow="0" w:firstColumn="0" w:lastColumn="0" w:noHBand="0" w:noVBand="1"/>
      </w:tblPr>
      <w:tblGrid>
        <w:gridCol w:w="4531"/>
        <w:gridCol w:w="567"/>
      </w:tblGrid>
      <w:tr w:rsidR="00437D94" w:rsidRPr="008D5013" w14:paraId="2BD4FB8B" w14:textId="77777777">
        <w:trPr>
          <w:trHeight w:val="283"/>
          <w:jc w:val="center"/>
        </w:trPr>
        <w:tc>
          <w:tcPr>
            <w:tcW w:w="4531" w:type="dxa"/>
            <w:vAlign w:val="center"/>
          </w:tcPr>
          <w:p w14:paraId="7F1970BA" w14:textId="77777777" w:rsidR="00437D94" w:rsidRPr="008D5013"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Pr="008D5013" w:rsidRDefault="00000000">
            <w:pPr>
              <w:jc w:val="center"/>
            </w:pPr>
            <w:r w:rsidRPr="008D5013">
              <w:t>(5)</w:t>
            </w:r>
          </w:p>
        </w:tc>
      </w:tr>
    </w:tbl>
    <w:p w14:paraId="21C5AC21" w14:textId="77777777" w:rsidR="00022592" w:rsidRPr="008D5013" w:rsidRDefault="00000000">
      <w:pPr>
        <w:spacing w:before="120" w:after="120"/>
        <w:jc w:val="both"/>
      </w:pPr>
      <w:r w:rsidRPr="008D5013">
        <w:t xml:space="preserve">where </w:t>
      </w:r>
      <m:oMath>
        <m:r>
          <w:rPr>
            <w:rFonts w:ascii="Cambria Math" w:eastAsia="Cambria Math" w:hAnsi="Cambria Math" w:cs="Cambria Math"/>
          </w:rPr>
          <m:t>v</m:t>
        </m:r>
      </m:oMath>
      <w:r w:rsidRPr="008D5013">
        <w:t xml:space="preserve"> is the velocity of propagation (VOP) on the wire, and the 2 comes from </w:t>
      </w:r>
      <w:r w:rsidR="00A620CF" w:rsidRPr="008D5013">
        <w:t>travel</w:t>
      </w:r>
      <w:r w:rsidRPr="008D5013">
        <w:t xml:space="preserve"> to and from the fault. </w:t>
      </w:r>
      <w:bookmarkStart w:id="69" w:name="_Hlk195003390"/>
      <w:bookmarkStart w:id="70" w:name="_Hlk195904949"/>
    </w:p>
    <w:p w14:paraId="24C2BE64" w14:textId="04B152E4" w:rsidR="00437D94" w:rsidRPr="008D5013" w:rsidRDefault="00352800">
      <w:pPr>
        <w:spacing w:before="120" w:after="120"/>
        <w:jc w:val="both"/>
        <w:rPr>
          <w:rFonts w:ascii="Times" w:eastAsia="Times" w:hAnsi="Times" w:cs="Times"/>
        </w:rPr>
      </w:pPr>
      <w:r w:rsidRPr="008D5013">
        <w:t xml:space="preserve">The magnitude of the correlation in (4) depends on the length of the signals and how well correlated they are, </w:t>
      </w:r>
      <w:r w:rsidR="00426D39" w:rsidRPr="008D5013">
        <w:t xml:space="preserve">as </w:t>
      </w:r>
      <w:r w:rsidRPr="008D5013">
        <w:t xml:space="preserve">we will show in </w:t>
      </w:r>
      <w:r w:rsidR="00D11350" w:rsidRPr="008D5013">
        <w:t xml:space="preserve">Fig. 2. </w:t>
      </w:r>
      <w:bookmarkEnd w:id="69"/>
      <w:r w:rsidRPr="008D5013">
        <w:rPr>
          <w:rFonts w:ascii="Times" w:eastAsia="Times" w:hAnsi="Times" w:cs="Times"/>
        </w:rPr>
        <w:t xml:space="preserve">By substituting (3) in (4), we obtain the correlation of the </w:t>
      </w:r>
      <w:r w:rsidR="00D11350" w:rsidRPr="008D5013">
        <w:rPr>
          <w:rFonts w:ascii="Times" w:eastAsia="Times" w:hAnsi="Times" w:cs="Times"/>
        </w:rPr>
        <w:t xml:space="preserve">complete </w:t>
      </w:r>
      <w:r w:rsidRPr="008D5013">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8D5013" w14:paraId="7D711646" w14:textId="77777777" w:rsidTr="00B838AA">
        <w:trPr>
          <w:trHeight w:val="283"/>
        </w:trPr>
        <w:tc>
          <w:tcPr>
            <w:tcW w:w="1134" w:type="dxa"/>
            <w:vAlign w:val="center"/>
          </w:tcPr>
          <w:p w14:paraId="572D9E49" w14:textId="77777777" w:rsidR="00741AFF" w:rsidRPr="008D5013" w:rsidRDefault="00000000" w:rsidP="00B838AA">
            <w:pPr>
              <w:pStyle w:val="PARAIndent"/>
              <w:spacing w:line="360" w:lineRule="auto"/>
              <w:rPr>
                <w:iCs/>
              </w:rPr>
            </w:pPr>
            <m:oMathPara>
              <m:oMathParaPr>
                <m:jc m:val="right"/>
              </m:oMathParaPr>
              <m:oMath>
                <m:sSub>
                  <m:sSubPr>
                    <m:ctrlPr>
                      <w:ins w:id="71"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7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73"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8D5013" w:rsidRDefault="00000000" w:rsidP="00B838AA">
            <w:pPr>
              <w:pStyle w:val="PARAIndent"/>
              <w:ind w:firstLine="0"/>
            </w:pPr>
            <m:oMathPara>
              <m:oMathParaPr>
                <m:jc m:val="left"/>
              </m:oMathParaPr>
              <m:oMath>
                <m:sSub>
                  <m:sSubPr>
                    <m:ctrlPr>
                      <w:ins w:id="74"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75"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76"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77"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78"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nary>
                  <m:naryPr>
                    <m:chr m:val="∑"/>
                    <m:limLoc m:val="undOvr"/>
                    <m:supHide m:val="1"/>
                    <m:ctrlPr>
                      <w:ins w:id="79"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80"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81"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82"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83"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84" w:author="Cindy Furse" w:date="2025-04-21T09:59:00Z" w16du:dateUtc="2025-04-21T15:59:00Z">
                            <w:rPr>
                              <w:rFonts w:ascii="Cambria Math" w:hAnsi="Cambria Math" w:cs="Times-Roman"/>
                              <w:i/>
                              <w:iCs/>
                            </w:rPr>
                          </w:ins>
                        </m:ctrlPr>
                      </m:dPr>
                      <m:e>
                        <m:r>
                          <w:rPr>
                            <w:rFonts w:ascii="Cambria Math" w:hAnsi="Cambria Math" w:cs="Times-Roman"/>
                          </w:rPr>
                          <m:t>τ</m:t>
                        </m:r>
                        <m:r>
                          <w:rPr>
                            <w:rFonts w:ascii="Cambria Math" w:eastAsia="SimSun" w:hAnsi="Cambria Math"/>
                            <w:lang w:eastAsia="zh-CN"/>
                          </w:rPr>
                          <m:t>-</m:t>
                        </m:r>
                        <m:sSub>
                          <m:sSubPr>
                            <m:ctrlPr>
                              <w:ins w:id="85"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8D5013" w:rsidRDefault="00741AFF" w:rsidP="00B838AA">
            <w:pPr>
              <w:pStyle w:val="PARAIndent"/>
              <w:ind w:firstLine="0"/>
            </w:pPr>
          </w:p>
        </w:tc>
      </w:tr>
      <w:tr w:rsidR="00741AFF" w:rsidRPr="008D5013" w14:paraId="1B8A77AB" w14:textId="77777777" w:rsidTr="00B838AA">
        <w:trPr>
          <w:trHeight w:val="283"/>
        </w:trPr>
        <w:tc>
          <w:tcPr>
            <w:tcW w:w="1134" w:type="dxa"/>
            <w:vAlign w:val="center"/>
          </w:tcPr>
          <w:p w14:paraId="76706693" w14:textId="77777777" w:rsidR="00741AFF" w:rsidRPr="008D5013" w:rsidRDefault="00741AFF" w:rsidP="00B838AA">
            <w:pPr>
              <w:pStyle w:val="PARAIndent"/>
              <w:spacing w:line="276" w:lineRule="auto"/>
            </w:pPr>
          </w:p>
        </w:tc>
        <w:tc>
          <w:tcPr>
            <w:tcW w:w="3346" w:type="dxa"/>
            <w:vAlign w:val="center"/>
          </w:tcPr>
          <w:p w14:paraId="511C1A40" w14:textId="4CC666E8" w:rsidR="00741AFF" w:rsidRPr="008D5013" w:rsidRDefault="00741AFF" w:rsidP="00B838AA">
            <w:pPr>
              <w:pStyle w:val="PARAIndent"/>
              <w:spacing w:line="276" w:lineRule="auto"/>
              <w:rPr>
                <w:lang w:eastAsia="zh-CN"/>
              </w:rPr>
            </w:pPr>
            <m:oMath>
              <m:r>
                <w:rPr>
                  <w:rFonts w:ascii="Cambria Math" w:hAnsi="Cambria Math" w:cs="Times-Roman"/>
                </w:rPr>
                <m:t>+</m:t>
              </m:r>
              <m:nary>
                <m:naryPr>
                  <m:chr m:val="∑"/>
                  <m:limLoc m:val="undOvr"/>
                  <m:ctrlPr>
                    <w:ins w:id="86" w:author="Cindy Furse" w:date="2025-04-21T09:59:00Z" w16du:dateUtc="2025-04-21T15:59:00Z">
                      <w:rPr>
                        <w:rFonts w:ascii="Cambria Math" w:hAnsi="Cambria Math" w:cs="Times-Roman"/>
                        <w:i/>
                      </w:rPr>
                    </w:ins>
                  </m:ctrlPr>
                </m:naryPr>
                <m:sub>
                  <m:m>
                    <m:mPr>
                      <m:mcs>
                        <m:mc>
                          <m:mcPr>
                            <m:count m:val="1"/>
                            <m:mcJc m:val="center"/>
                          </m:mcPr>
                        </m:mc>
                      </m:mcs>
                      <m:ctrlPr>
                        <w:ins w:id="87"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88"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e>
              </m:nary>
              <m:sSub>
                <m:sSubPr>
                  <m:ctrlPr>
                    <w:ins w:id="89"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9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91"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92" w:author="Cindy Furse" w:date="2025-04-21T09:59:00Z" w16du:dateUtc="2025-04-21T15:59:00Z">
                      <w:rPr>
                        <w:rFonts w:ascii="Cambria Math" w:hAnsi="Cambria Math" w:cs="Times-Roman"/>
                        <w:i/>
                        <w:iCs/>
                      </w:rPr>
                    </w:ins>
                  </m:ctrlPr>
                </m:dPr>
                <m:e>
                  <m:r>
                    <w:rPr>
                      <w:rFonts w:ascii="Cambria Math" w:hAnsi="Cambria Math" w:cs="Times-Roman"/>
                    </w:rPr>
                    <m:t>τ</m:t>
                  </m:r>
                  <m:r>
                    <w:rPr>
                      <w:rFonts w:ascii="Cambria Math" w:eastAsia="SimSun" w:hAnsi="Cambria Math"/>
                      <w:lang w:eastAsia="zh-CN"/>
                    </w:rPr>
                    <m:t>-</m:t>
                  </m:r>
                  <m:sSub>
                    <m:sSubPr>
                      <m:ctrlPr>
                        <w:ins w:id="93"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sidRPr="008D5013">
              <w:rPr>
                <w:iCs/>
              </w:rPr>
              <w:t>+</w:t>
            </w:r>
            <m:oMath>
              <m:sSub>
                <m:sSubPr>
                  <m:ctrlPr>
                    <w:ins w:id="94" w:author="Cindy Furse" w:date="2025-04-21T09:59:00Z" w16du:dateUtc="2025-04-21T15:59:00Z">
                      <w:rPr>
                        <w:rFonts w:ascii="Cambria Math" w:eastAsia="Cambria Math" w:hAnsi="Cambria Math" w:cs="Cambria Math"/>
                      </w:rPr>
                    </w:ins>
                  </m:ctrlPr>
                </m:sSubPr>
                <m:e>
                  <w:sdt>
                    <w:sdtPr>
                      <w:tag w:val="goog_rdk_39"/>
                      <w:id w:val="164056865"/>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ins w:id="95" w:author="Cindy Furse" w:date="2025-04-21T09:59:00Z" w16du:dateUtc="2025-04-21T15:59:00Z">
                          <w:rPr>
                            <w:rFonts w:ascii="Cambria Math" w:eastAsia="Cambria Math" w:hAnsi="Cambria Math" w:cs="Cambria Math"/>
                          </w:rPr>
                        </w:ins>
                      </m:ctrlPr>
                    </m:sSubSupPr>
                    <m:e>
                      <w:sdt>
                        <w:sdtPr>
                          <w:tag w:val="goog_rdk_40"/>
                          <w:id w:val="-281962075"/>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ins w:id="96" w:author="Cindy Furse" w:date="2025-04-21T09:59:00Z" w16du:dateUtc="2025-04-21T15:59:00Z">
                      <w:rPr>
                        <w:rFonts w:ascii="Cambria Math" w:eastAsia="Cambria Math" w:hAnsi="Cambria Math" w:cs="Cambria Math"/>
                      </w:rPr>
                    </w:ins>
                  </m:ctrlPr>
                </m:dPr>
                <m:e>
                  <w:sdt>
                    <w:sdtPr>
                      <w:tag w:val="goog_rdk_41"/>
                      <w:id w:val="-1129164328"/>
                    </w:sdtPr>
                    <w:sdtContent>
                      <m:r>
                        <w:rPr>
                          <w:rFonts w:ascii="Cambria Math" w:eastAsia="Cambria Math" w:hAnsi="Cambria Math" w:cs="Cambria Math"/>
                        </w:rPr>
                        <m:t>τ</m:t>
                      </m:r>
                    </w:sdtContent>
                  </w:sdt>
                </m:e>
              </m:d>
            </m:oMath>
          </w:p>
        </w:tc>
        <w:tc>
          <w:tcPr>
            <w:tcW w:w="550" w:type="dxa"/>
            <w:vAlign w:val="center"/>
          </w:tcPr>
          <w:p w14:paraId="3E27E50A" w14:textId="445C83DF" w:rsidR="00741AFF" w:rsidRPr="008D5013" w:rsidRDefault="00741AFF" w:rsidP="00B838AA">
            <w:pPr>
              <w:pStyle w:val="PARAIndent"/>
              <w:spacing w:line="276" w:lineRule="auto"/>
              <w:ind w:firstLine="0"/>
              <w:jc w:val="center"/>
            </w:pPr>
            <w:r w:rsidRPr="008D5013">
              <w:t>(</w:t>
            </w:r>
            <w:fldSimple w:instr=" SEQ Équation \* ARABIC ">
              <w:r w:rsidR="002D7503" w:rsidRPr="008D5013">
                <w:rPr>
                  <w:noProof/>
                </w:rPr>
                <w:t>5</w:t>
              </w:r>
            </w:fldSimple>
            <w:r w:rsidRPr="008D5013">
              <w:t>)</w:t>
            </w:r>
          </w:p>
        </w:tc>
      </w:tr>
    </w:tbl>
    <w:p w14:paraId="05908A78" w14:textId="58AB71AE" w:rsidR="00741AFF" w:rsidRPr="008D5013" w:rsidRDefault="00A620CF">
      <w:pPr>
        <w:spacing w:before="120" w:after="120"/>
        <w:jc w:val="both"/>
        <w:rPr>
          <w:rFonts w:ascii="Times" w:eastAsia="Times" w:hAnsi="Times" w:cs="Times"/>
        </w:rPr>
      </w:pPr>
      <w:r w:rsidRPr="008D5013">
        <w:rPr>
          <w:rFonts w:ascii="Times" w:eastAsia="Times" w:hAnsi="Times" w:cs="Times"/>
        </w:rPr>
        <w:t xml:space="preserve">The first term is self-correlation of the incident signal of interest, and the second term is correlation of its reflections. </w:t>
      </w:r>
      <w:proofErr w:type="gramStart"/>
      <w:r w:rsidRPr="008D5013">
        <w:rPr>
          <w:rFonts w:ascii="Times" w:eastAsia="Times" w:hAnsi="Times" w:cs="Times"/>
        </w:rPr>
        <w:t>Both of these</w:t>
      </w:r>
      <w:proofErr w:type="gramEnd"/>
      <w:r w:rsidRPr="008D5013">
        <w:rPr>
          <w:rFonts w:ascii="Times" w:eastAsia="Times" w:hAnsi="Times" w:cs="Times"/>
        </w:rPr>
        <w:t xml:space="preserve"> signals are desired for evaluation of the network. The third term is interference from other sensors simultaneously testing on the same network, and the fourth term is correlation with the noise and other signals on the line. The last two terms are not desirable, and we should minimize them by choosing signals with low cross-correlation. </w:t>
      </w:r>
      <w:bookmarkEnd w:id="70"/>
      <w:r w:rsidRPr="008D5013">
        <w:rPr>
          <w:rFonts w:ascii="Times" w:eastAsia="Times" w:hAnsi="Times" w:cs="Times"/>
        </w:rPr>
        <w:t xml:space="preserve">Equation (6) shows that the correlator’s output depends on the correlation properties of </w:t>
      </w:r>
      <w:sdt>
        <w:sdtPr>
          <w:tag w:val="goog_rdk_45"/>
          <w:id w:val="-1940055278"/>
        </w:sdtPr>
        <w:sdtContent>
          <w:r w:rsidRPr="008D5013">
            <w:rPr>
              <w:rFonts w:ascii="Times" w:eastAsia="Times" w:hAnsi="Times" w:cs="Times"/>
            </w:rPr>
            <w:t>the</w:t>
          </w:r>
          <w:r w:rsidR="004B63B2" w:rsidRPr="008D5013">
            <w:rPr>
              <w:rFonts w:ascii="Times" w:eastAsia="Times" w:hAnsi="Times" w:cs="Times"/>
            </w:rPr>
            <w:t xml:space="preserve"> </w:t>
          </w:r>
        </w:sdtContent>
      </w:sdt>
      <w:r w:rsidRPr="008D5013">
        <w:rPr>
          <w:rFonts w:ascii="Times" w:eastAsia="Times" w:hAnsi="Times" w:cs="Times"/>
        </w:rPr>
        <w:t>incident sequence. To further clarify this point, let’s rewrite the first term of (6) as follows</w:t>
      </w:r>
    </w:p>
    <w:tbl>
      <w:tblPr>
        <w:tblW w:w="0" w:type="auto"/>
        <w:jc w:val="right"/>
        <w:tblLook w:val="04A0" w:firstRow="1" w:lastRow="0" w:firstColumn="1" w:lastColumn="0" w:noHBand="0" w:noVBand="1"/>
      </w:tblPr>
      <w:tblGrid>
        <w:gridCol w:w="948"/>
        <w:gridCol w:w="3326"/>
        <w:gridCol w:w="550"/>
      </w:tblGrid>
      <w:tr w:rsidR="00741AFF" w:rsidRPr="008D5013" w14:paraId="22C2118B" w14:textId="77777777" w:rsidTr="00B838AA">
        <w:trPr>
          <w:trHeight w:val="283"/>
          <w:jc w:val="right"/>
        </w:trPr>
        <w:tc>
          <w:tcPr>
            <w:tcW w:w="5172" w:type="dxa"/>
            <w:gridSpan w:val="3"/>
            <w:vAlign w:val="center"/>
          </w:tcPr>
          <w:p w14:paraId="7B4F0D67" w14:textId="77777777" w:rsidR="00741AFF" w:rsidRPr="008D5013" w:rsidRDefault="00000000" w:rsidP="00B838AA">
            <w:pPr>
              <w:pStyle w:val="PARAIndent"/>
              <w:rPr>
                <w:iCs/>
              </w:rPr>
            </w:pPr>
            <m:oMathPara>
              <m:oMathParaPr>
                <m:jc m:val="left"/>
              </m:oMathParaPr>
              <m:oMath>
                <m:sSub>
                  <m:sSubPr>
                    <m:ctrlPr>
                      <w:ins w:id="9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9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9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00"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ins w:id="101"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ins w:id="102"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n=0</m:t>
                        </m:r>
                      </m:sub>
                      <m:sup>
                        <m:r>
                          <w:rPr>
                            <w:rFonts w:ascii="Cambria Math" w:hAnsi="Cambria Math" w:cs="Times-Roman"/>
                            <w:sz w:val="18"/>
                            <w:szCs w:val="18"/>
                          </w:rPr>
                          <m:t>N-1</m:t>
                        </m:r>
                      </m:sup>
                      <m:e>
                        <m:sSub>
                          <m:sSubPr>
                            <m:ctrlPr>
                              <w:ins w:id="103"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m:t>
                            </m:r>
                          </m:sub>
                        </m:sSub>
                        <m:sSub>
                          <m:sSubPr>
                            <m:ctrlPr>
                              <w:ins w:id="104"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ins w:id="105" w:author="Cindy Furse" w:date="2025-04-21T09:59:00Z" w16du:dateUtc="2025-04-21T15:59:00Z">
                        <w:rPr>
                          <w:rFonts w:ascii="Cambria Math" w:hAnsi="Cambria Math" w:cs="Times-Roman"/>
                          <w:i/>
                          <w:sz w:val="18"/>
                          <w:szCs w:val="18"/>
                        </w:rPr>
                      </w:ins>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ins w:id="106"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ins w:id="107"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t-m</m:t>
                        </m:r>
                        <m:sSub>
                          <m:sSubPr>
                            <m:ctrlPr>
                              <w:ins w:id="10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ins w:id="109"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t+τ-n</m:t>
                        </m:r>
                        <m:sSub>
                          <m:sSubPr>
                            <m:ctrlPr>
                              <w:ins w:id="11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8D5013" w14:paraId="7458A40E" w14:textId="77777777" w:rsidTr="00B838AA">
        <w:trPr>
          <w:trHeight w:val="283"/>
          <w:jc w:val="right"/>
        </w:trPr>
        <w:tc>
          <w:tcPr>
            <w:tcW w:w="993" w:type="dxa"/>
            <w:vAlign w:val="center"/>
          </w:tcPr>
          <w:p w14:paraId="0A27D558" w14:textId="77777777" w:rsidR="00741AFF" w:rsidRPr="008D5013" w:rsidRDefault="00741AFF" w:rsidP="00B838AA">
            <w:pPr>
              <w:pStyle w:val="PARAIndent"/>
            </w:pPr>
          </w:p>
        </w:tc>
        <w:tc>
          <w:tcPr>
            <w:tcW w:w="3629" w:type="dxa"/>
            <w:vAlign w:val="center"/>
          </w:tcPr>
          <w:p w14:paraId="35304E43" w14:textId="77777777" w:rsidR="00741AFF" w:rsidRPr="008D5013" w:rsidRDefault="00741AFF" w:rsidP="00B838AA">
            <w:pPr>
              <w:pStyle w:val="PARAIndent"/>
              <w:rPr>
                <w:lang w:eastAsia="zh-CN"/>
              </w:rPr>
            </w:pPr>
          </w:p>
        </w:tc>
        <w:tc>
          <w:tcPr>
            <w:tcW w:w="550" w:type="dxa"/>
            <w:vAlign w:val="center"/>
          </w:tcPr>
          <w:p w14:paraId="19372A26" w14:textId="1B41405B" w:rsidR="00741AFF" w:rsidRPr="008D5013" w:rsidRDefault="00741AFF" w:rsidP="00B838AA">
            <w:pPr>
              <w:pStyle w:val="PARAIndent"/>
              <w:ind w:firstLine="0"/>
              <w:jc w:val="center"/>
            </w:pPr>
            <w:r w:rsidRPr="008D5013">
              <w:t>(</w:t>
            </w:r>
            <w:fldSimple w:instr=" SEQ Équation \* ARABIC ">
              <w:r w:rsidR="002D7503" w:rsidRPr="008D5013">
                <w:rPr>
                  <w:noProof/>
                </w:rPr>
                <w:t>6</w:t>
              </w:r>
            </w:fldSimple>
            <w:r w:rsidRPr="008D5013">
              <w:t>)</w:t>
            </w:r>
          </w:p>
        </w:tc>
      </w:tr>
    </w:tbl>
    <w:p w14:paraId="5AEB7E96" w14:textId="3F4B38F9" w:rsidR="00437D94" w:rsidRPr="008D5013" w:rsidRDefault="00000000" w:rsidP="00741AFF">
      <w:pPr>
        <w:spacing w:before="120" w:after="120"/>
        <w:jc w:val="both"/>
        <w:rPr>
          <w:rFonts w:ascii="Times" w:eastAsia="Times" w:hAnsi="Times" w:cs="Times"/>
        </w:rPr>
      </w:pPr>
      <w:r w:rsidRPr="008D5013">
        <w:rPr>
          <w:rFonts w:ascii="Times" w:eastAsia="Times" w:hAnsi="Times" w:cs="Times"/>
        </w:rPr>
        <w:t>The integral in</w:t>
      </w:r>
      <w:r w:rsidR="002846AF" w:rsidRPr="008D5013">
        <w:rPr>
          <w:rFonts w:ascii="Times" w:eastAsia="Times" w:hAnsi="Times" w:cs="Times"/>
        </w:rPr>
        <w:t xml:space="preserve"> </w:t>
      </w:r>
      <w:r w:rsidRPr="008D5013">
        <w:rPr>
          <w:rFonts w:ascii="Times" w:eastAsia="Times" w:hAnsi="Times" w:cs="Times"/>
        </w:rPr>
        <w:t xml:space="preserve">(7) is nonzero only when </w:t>
      </w:r>
      <m:oMath>
        <m:r>
          <w:rPr>
            <w:rFonts w:ascii="Cambria Math" w:eastAsia="Cambria Math" w:hAnsi="Cambria Math" w:cs="Cambria Math"/>
          </w:rPr>
          <m:t>p</m:t>
        </m:r>
        <m:d>
          <m:dPr>
            <m:ctrlPr>
              <w:ins w:id="11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m:t>
            </m:r>
            <m:sSub>
              <m:sSubPr>
                <m:ctrlPr>
                  <w:ins w:id="11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e>
        </m:d>
      </m:oMath>
      <w:r w:rsidRPr="008D5013">
        <w:rPr>
          <w:rFonts w:ascii="Times" w:eastAsia="Times" w:hAnsi="Times" w:cs="Times"/>
        </w:rPr>
        <w:t xml:space="preserve"> and </w:t>
      </w:r>
      <m:oMath>
        <m:r>
          <w:rPr>
            <w:rFonts w:ascii="Cambria Math" w:eastAsia="Cambria Math" w:hAnsi="Cambria Math" w:cs="Cambria Math"/>
          </w:rPr>
          <m:t>p</m:t>
        </m:r>
        <m:d>
          <m:dPr>
            <m:ctrlPr>
              <w:ins w:id="113"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t+τ-n</m:t>
            </m:r>
            <m:sSub>
              <m:sSubPr>
                <m:ctrlPr>
                  <w:ins w:id="11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e>
        </m:d>
      </m:oMath>
      <w:r w:rsidRPr="008D5013">
        <w:rPr>
          <w:rFonts w:ascii="Times" w:eastAsia="Times" w:hAnsi="Times" w:cs="Times"/>
        </w:rPr>
        <w:t xml:space="preserve"> overlap. The delay </w:t>
      </w:r>
      <m:oMath>
        <m:r>
          <w:rPr>
            <w:rFonts w:ascii="Cambria Math" w:eastAsia="Cambria Math" w:hAnsi="Cambria Math" w:cs="Cambria Math"/>
          </w:rPr>
          <m:t>τ=l</m:t>
        </m:r>
        <m:sSub>
          <m:sSubPr>
            <m:ctrlPr>
              <w:ins w:id="11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ins w:id="11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τ</m:t>
            </m:r>
          </m:e>
          <m:sub>
            <m:r>
              <w:rPr>
                <w:rFonts w:ascii="Cambria Math" w:eastAsia="Cambria Math" w:hAnsi="Cambria Math" w:cs="Cambria Math"/>
              </w:rPr>
              <m:t>ϕ</m:t>
            </m:r>
          </m:sub>
        </m:sSub>
      </m:oMath>
      <w:r w:rsidRPr="008D5013">
        <w:rPr>
          <w:rFonts w:ascii="Times" w:eastAsia="Times" w:hAnsi="Times" w:cs="Times"/>
        </w:rPr>
        <w:t xml:space="preserve">, where </w:t>
      </w:r>
      <m:oMath>
        <m:r>
          <w:rPr>
            <w:rFonts w:ascii="Cambria Math" w:eastAsia="Cambria Math" w:hAnsi="Cambria Math" w:cs="Cambria Math"/>
          </w:rPr>
          <m:t>0≤</m:t>
        </m:r>
        <m:sSub>
          <m:sSubPr>
            <m:ctrlPr>
              <w:ins w:id="11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ins w:id="11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is any delay, not necessarily an integer number of chips.</w:t>
      </w:r>
      <w:r w:rsidRPr="008D5013">
        <w:rPr>
          <w:rFonts w:ascii="Calibri" w:eastAsia="Calibri" w:hAnsi="Calibri" w:cs="Calibri"/>
          <w:sz w:val="24"/>
          <w:szCs w:val="24"/>
        </w:rPr>
        <w:t xml:space="preserve"> </w:t>
      </w:r>
      <w:r w:rsidRPr="008D5013">
        <w:rPr>
          <w:rFonts w:ascii="Times" w:eastAsia="Times" w:hAnsi="Times" w:cs="Times"/>
        </w:rPr>
        <w:t xml:space="preserve">Using this substitution, the pulses overlap only for </w:t>
      </w:r>
      <m:oMath>
        <m:r>
          <w:rPr>
            <w:rFonts w:ascii="Cambria Math" w:eastAsia="Cambria Math" w:hAnsi="Cambria Math" w:cs="Cambria Math"/>
          </w:rPr>
          <m:t>n=m+l</m:t>
        </m:r>
      </m:oMath>
      <w:r w:rsidRPr="008D5013">
        <w:rPr>
          <w:rFonts w:ascii="Times" w:eastAsia="Times" w:hAnsi="Times" w:cs="Times"/>
        </w:rPr>
        <w:t xml:space="preserve"> and </w:t>
      </w:r>
      <m:oMath>
        <m:r>
          <w:rPr>
            <w:rFonts w:ascii="Cambria Math" w:eastAsia="Cambria Math" w:hAnsi="Cambria Math" w:cs="Cambria Math"/>
          </w:rPr>
          <m:t>n=m+l+1</m:t>
        </m:r>
      </m:oMath>
      <w:r w:rsidRPr="008D5013">
        <w:rPr>
          <w:rFonts w:ascii="Times" w:eastAsia="Times" w:hAnsi="Times" w:cs="Times"/>
        </w:rPr>
        <w:t xml:space="preserve">, so that (7) becomes  </w:t>
      </w:r>
    </w:p>
    <w:tbl>
      <w:tblPr>
        <w:tblW w:w="0" w:type="auto"/>
        <w:tblLook w:val="04A0" w:firstRow="1" w:lastRow="0" w:firstColumn="1" w:lastColumn="0" w:noHBand="0" w:noVBand="1"/>
      </w:tblPr>
      <w:tblGrid>
        <w:gridCol w:w="1110"/>
        <w:gridCol w:w="3173"/>
        <w:gridCol w:w="541"/>
      </w:tblGrid>
      <w:tr w:rsidR="00741AFF" w:rsidRPr="008D5013" w14:paraId="10644735" w14:textId="77777777" w:rsidTr="00B838AA">
        <w:trPr>
          <w:trHeight w:val="283"/>
        </w:trPr>
        <w:tc>
          <w:tcPr>
            <w:tcW w:w="1134" w:type="dxa"/>
            <w:vAlign w:val="center"/>
          </w:tcPr>
          <w:p w14:paraId="7AADC12B" w14:textId="77777777" w:rsidR="00741AFF" w:rsidRPr="008D5013" w:rsidRDefault="00000000" w:rsidP="00B838AA">
            <w:pPr>
              <w:pStyle w:val="PARAIndent"/>
            </w:pPr>
            <m:oMathPara>
              <m:oMathParaPr>
                <m:jc m:val="right"/>
              </m:oMathParaPr>
              <m:oMath>
                <m:sSub>
                  <m:sSubPr>
                    <m:ctrlPr>
                      <w:ins w:id="119"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12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21"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22"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8D5013" w:rsidRDefault="00000000" w:rsidP="00741AFF">
            <w:pPr>
              <w:pStyle w:val="PARAIndent"/>
              <w:spacing w:line="276" w:lineRule="auto"/>
              <w:rPr>
                <w:lang w:eastAsia="zh-CN"/>
              </w:rPr>
            </w:pPr>
            <m:oMathPara>
              <m:oMathParaPr>
                <m:jc m:val="left"/>
              </m:oMathParaPr>
              <m:oMath>
                <m:d>
                  <m:dPr>
                    <m:ctrlPr>
                      <w:ins w:id="123" w:author="Cindy Furse" w:date="2025-04-21T09:59:00Z" w16du:dateUtc="2025-04-21T15:59:00Z">
                        <w:rPr>
                          <w:rFonts w:ascii="Cambria Math" w:hAnsi="Cambria Math" w:cs="Times-Roman"/>
                          <w:i/>
                        </w:rPr>
                      </w:ins>
                    </m:ctrlPr>
                  </m:dPr>
                  <m:e>
                    <m:r>
                      <w:rPr>
                        <w:rFonts w:ascii="Cambria Math" w:hAnsi="Cambria Math" w:cs="Times-Roman"/>
                      </w:rPr>
                      <m:t>1-</m:t>
                    </m:r>
                    <m:f>
                      <m:fPr>
                        <m:ctrlPr>
                          <w:ins w:id="124" w:author="Cindy Furse" w:date="2025-04-21T09:59:00Z" w16du:dateUtc="2025-04-21T15:59:00Z">
                            <w:rPr>
                              <w:rFonts w:ascii="Cambria Math" w:hAnsi="Cambria Math" w:cs="Times-Roman"/>
                              <w:i/>
                            </w:rPr>
                          </w:ins>
                        </m:ctrlPr>
                      </m:fPr>
                      <m:num>
                        <m:sSub>
                          <m:sSubPr>
                            <m:ctrlPr>
                              <w:ins w:id="125" w:author="Cindy Furse" w:date="2025-04-21T09:59:00Z" w16du:dateUtc="2025-04-21T15:59:00Z">
                                <w:rPr>
                                  <w:rFonts w:ascii="Cambria Math" w:hAnsi="Cambria Math" w:cs="Times-Roman"/>
                                  <w:i/>
                                </w:rPr>
                              </w:ins>
                            </m:ctrlPr>
                          </m:sSubPr>
                          <m:e>
                            <m:r>
                              <w:rPr>
                                <w:rFonts w:ascii="Cambria Math" w:hAnsi="Cambria Math" w:cs="Times-Roman"/>
                              </w:rPr>
                              <m:t>τ</m:t>
                            </m:r>
                          </m:e>
                          <m:sub>
                            <m:r>
                              <w:rPr>
                                <w:rFonts w:ascii="Cambria Math" w:hAnsi="Cambria Math" w:cs="Times-Roman"/>
                              </w:rPr>
                              <m:t>ϕ</m:t>
                            </m:r>
                          </m:sub>
                        </m:sSub>
                      </m:num>
                      <m:den>
                        <m:sSub>
                          <m:sSubPr>
                            <m:ctrlPr>
                              <w:ins w:id="126"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den>
                    </m:f>
                  </m:e>
                </m:d>
                <m:sSub>
                  <m:sSubPr>
                    <m:ctrlPr>
                      <w:ins w:id="127"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28"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2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30"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hAnsi="Cambria Math" w:cs="Times-Roman"/>
                  </w:rPr>
                  <m:t>+</m:t>
                </m:r>
                <m:f>
                  <m:fPr>
                    <m:ctrlPr>
                      <w:ins w:id="131" w:author="Cindy Furse" w:date="2025-04-21T09:59:00Z" w16du:dateUtc="2025-04-21T15:59:00Z">
                        <w:rPr>
                          <w:rFonts w:ascii="Cambria Math" w:hAnsi="Cambria Math" w:cs="Times-Roman"/>
                          <w:i/>
                        </w:rPr>
                      </w:ins>
                    </m:ctrlPr>
                  </m:fPr>
                  <m:num>
                    <m:sSub>
                      <m:sSubPr>
                        <m:ctrlPr>
                          <w:ins w:id="132" w:author="Cindy Furse" w:date="2025-04-21T09:59:00Z" w16du:dateUtc="2025-04-21T15:59:00Z">
                            <w:rPr>
                              <w:rFonts w:ascii="Cambria Math" w:hAnsi="Cambria Math" w:cs="Times-Roman"/>
                              <w:i/>
                            </w:rPr>
                          </w:ins>
                        </m:ctrlPr>
                      </m:sSubPr>
                      <m:e>
                        <m:r>
                          <w:rPr>
                            <w:rFonts w:ascii="Cambria Math" w:hAnsi="Cambria Math" w:cs="Times-Roman"/>
                          </w:rPr>
                          <m:t>τ</m:t>
                        </m:r>
                      </m:e>
                      <m:sub>
                        <m:r>
                          <w:rPr>
                            <w:rFonts w:ascii="Cambria Math" w:hAnsi="Cambria Math" w:cs="Times-Roman"/>
                          </w:rPr>
                          <m:t>ϕ</m:t>
                        </m:r>
                      </m:sub>
                    </m:sSub>
                  </m:num>
                  <m:den>
                    <m:sSub>
                      <m:sSubPr>
                        <m:ctrlPr>
                          <w:ins w:id="133"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den>
                </m:f>
                <m:sSub>
                  <m:sSubPr>
                    <m:ctrlPr>
                      <w:ins w:id="134"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35"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36"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37" w:author="Cindy Furse" w:date="2025-04-21T09:59:00Z" w16du:dateUtc="2025-04-21T15:59:00Z">
                        <w:rPr>
                          <w:rFonts w:ascii="Cambria Math" w:hAnsi="Cambria Math" w:cs="Times-Roman"/>
                          <w:i/>
                        </w:rPr>
                      </w:ins>
                    </m:ctrlPr>
                  </m:dPr>
                  <m:e>
                    <m:r>
                      <w:rPr>
                        <w:rFonts w:ascii="Cambria Math" w:hAnsi="Cambria Math" w:cs="Times-Roman"/>
                      </w:rPr>
                      <m:t>l+1</m:t>
                    </m:r>
                  </m:e>
                </m:d>
              </m:oMath>
            </m:oMathPara>
          </w:p>
        </w:tc>
        <w:tc>
          <w:tcPr>
            <w:tcW w:w="550" w:type="dxa"/>
            <w:vAlign w:val="center"/>
          </w:tcPr>
          <w:p w14:paraId="6C8A4ACB" w14:textId="36DE2B73" w:rsidR="00741AFF" w:rsidRPr="008D5013" w:rsidRDefault="00741AFF" w:rsidP="00B838AA">
            <w:pPr>
              <w:pStyle w:val="PARAIndent"/>
              <w:ind w:firstLine="0"/>
              <w:jc w:val="center"/>
            </w:pPr>
            <w:r w:rsidRPr="008D5013">
              <w:t>(</w:t>
            </w:r>
            <w:fldSimple w:instr=" SEQ Équation \* ARABIC ">
              <w:r w:rsidR="002D7503" w:rsidRPr="008D5013">
                <w:rPr>
                  <w:noProof/>
                </w:rPr>
                <w:t>7</w:t>
              </w:r>
            </w:fldSimple>
            <w:r w:rsidRPr="008D5013">
              <w:t>)</w:t>
            </w:r>
          </w:p>
        </w:tc>
      </w:tr>
    </w:tbl>
    <w:p w14:paraId="4BC8A123" w14:textId="77777777" w:rsidR="00437D94" w:rsidRPr="008D5013" w:rsidRDefault="00000000">
      <w:pPr>
        <w:spacing w:before="120" w:after="120"/>
        <w:jc w:val="both"/>
        <w:rPr>
          <w:rFonts w:ascii="Times" w:eastAsia="Times" w:hAnsi="Times" w:cs="Times"/>
        </w:rPr>
      </w:pPr>
      <w:r w:rsidRPr="008D5013">
        <w:rPr>
          <w:rFonts w:ascii="Times" w:eastAsia="Times" w:hAnsi="Times" w:cs="Times"/>
        </w:rPr>
        <w:t xml:space="preserve">The discrete periodic cross correlation function (PCCF) of two sequences </w:t>
      </w:r>
      <m:oMath>
        <m:sSub>
          <m:sSubPr>
            <m:ctrlPr>
              <w:ins w:id="13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k</m:t>
            </m:r>
          </m:sub>
        </m:sSub>
      </m:oMath>
      <w:r w:rsidRPr="008D5013">
        <w:rPr>
          <w:rFonts w:ascii="Times" w:eastAsia="Times" w:hAnsi="Times" w:cs="Times"/>
        </w:rPr>
        <w:t xml:space="preserve"> and </w:t>
      </w:r>
      <m:oMath>
        <m:sSubSup>
          <m:sSubSupPr>
            <m:ctrlPr>
              <w:ins w:id="139" w:author="Cindy Furse" w:date="2025-04-21T09:59:00Z" w16du:dateUtc="2025-04-21T15:59:00Z">
                <w:rPr>
                  <w:rFonts w:ascii="Cambria Math" w:eastAsia="Cambria Math" w:hAnsi="Cambria Math" w:cs="Cambria Math"/>
                </w:rPr>
              </w:ins>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sidRPr="008D5013">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8D5013" w14:paraId="2C9A214A" w14:textId="77777777" w:rsidTr="00B838AA">
        <w:trPr>
          <w:trHeight w:val="283"/>
          <w:jc w:val="center"/>
        </w:trPr>
        <w:tc>
          <w:tcPr>
            <w:tcW w:w="4531" w:type="dxa"/>
            <w:vAlign w:val="center"/>
          </w:tcPr>
          <w:p w14:paraId="26077A99" w14:textId="77777777" w:rsidR="00741AFF" w:rsidRPr="008D5013" w:rsidRDefault="00000000" w:rsidP="00B838AA">
            <w:pPr>
              <w:spacing w:line="276" w:lineRule="auto"/>
              <w:ind w:firstLine="567"/>
              <w:jc w:val="center"/>
              <w:rPr>
                <w:rFonts w:eastAsia="SimSun"/>
                <w:lang w:eastAsia="zh-CN"/>
              </w:rPr>
            </w:pPr>
            <m:oMathPara>
              <m:oMath>
                <m:sSub>
                  <m:sSubPr>
                    <m:ctrlPr>
                      <w:ins w:id="140"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4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14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43"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eastAsiaTheme="minorEastAsia" w:hAnsi="Cambria Math" w:cstheme="majorBidi"/>
                    <w:lang w:eastAsia="fr-FR"/>
                  </w:rPr>
                  <m:t>=</m:t>
                </m:r>
                <m:f>
                  <m:fPr>
                    <m:ctrlPr>
                      <w:ins w:id="144" w:author="Cindy Furse" w:date="2025-04-21T09:59:00Z" w16du:dateUtc="2025-04-21T15:59:00Z">
                        <w:rPr>
                          <w:rFonts w:ascii="Cambria Math" w:eastAsiaTheme="minorEastAsia" w:hAnsi="Cambria Math" w:cstheme="majorBidi"/>
                          <w:i/>
                          <w:lang w:eastAsia="fr-FR"/>
                        </w:rPr>
                      </w:ins>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ins w:id="145" w:author="Cindy Furse" w:date="2025-04-21T09:59:00Z" w16du:dateUtc="2025-04-21T15:59:00Z">
                        <w:rPr>
                          <w:rFonts w:ascii="Cambria Math" w:eastAsiaTheme="minorEastAsia" w:hAnsi="Cambria Math" w:cstheme="majorBidi"/>
                          <w:i/>
                          <w:lang w:eastAsia="fr-FR"/>
                        </w:rPr>
                      </w:ins>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ins w:id="146" w:author="Cindy Furse" w:date="2025-04-21T09:59:00Z" w16du:dateUtc="2025-04-21T15:59:00Z">
                            <w:rPr>
                              <w:rFonts w:ascii="Cambria Math" w:hAnsi="Cambria Math"/>
                              <w:i/>
                            </w:rPr>
                          </w:ins>
                        </m:ctrlPr>
                      </m:sSubPr>
                      <m:e>
                        <m:r>
                          <w:rPr>
                            <w:rFonts w:ascii="Cambria Math" w:hAnsi="Cambria Math"/>
                          </w:rPr>
                          <m:t>s</m:t>
                        </m:r>
                      </m:e>
                      <m:sub>
                        <m:r>
                          <w:rPr>
                            <w:rFonts w:ascii="Cambria Math" w:hAnsi="Cambria Math"/>
                          </w:rPr>
                          <m:t>k,n</m:t>
                        </m:r>
                      </m:sub>
                    </m:sSub>
                    <m:sSubSup>
                      <m:sSubSupPr>
                        <m:ctrlPr>
                          <w:ins w:id="147" w:author="Cindy Furse" w:date="2025-04-21T09:59:00Z" w16du:dateUtc="2025-04-21T15:59:00Z">
                            <w:rPr>
                              <w:rFonts w:ascii="Cambria Math" w:hAnsi="Cambria Math"/>
                              <w:i/>
                            </w:rPr>
                          </w:ins>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45D4E5A7" w:rsidR="00741AFF" w:rsidRPr="008D5013" w:rsidRDefault="00741AFF" w:rsidP="00B838AA">
            <w:pPr>
              <w:spacing w:line="276" w:lineRule="auto"/>
              <w:jc w:val="center"/>
              <w:rPr>
                <w:rFonts w:eastAsia="SimSun"/>
                <w:lang w:eastAsia="zh-CN"/>
              </w:rPr>
            </w:pPr>
            <w:r w:rsidRPr="008D5013">
              <w:rPr>
                <w:rFonts w:eastAsia="SimSun"/>
                <w:lang w:eastAsia="zh-CN"/>
              </w:rPr>
              <w:t>(</w:t>
            </w:r>
            <w:r w:rsidRPr="008D5013">
              <w:rPr>
                <w:rFonts w:eastAsia="SimSun"/>
                <w:lang w:eastAsia="zh-CN"/>
              </w:rPr>
              <w:fldChar w:fldCharType="begin"/>
            </w:r>
            <w:r w:rsidRPr="008D5013">
              <w:rPr>
                <w:rFonts w:eastAsia="SimSun"/>
                <w:lang w:eastAsia="zh-CN"/>
              </w:rPr>
              <w:instrText xml:space="preserve"> SEQ Équation \* ARABIC </w:instrText>
            </w:r>
            <w:r w:rsidRPr="008D5013">
              <w:rPr>
                <w:rFonts w:eastAsia="SimSun"/>
                <w:lang w:eastAsia="zh-CN"/>
              </w:rPr>
              <w:fldChar w:fldCharType="separate"/>
            </w:r>
            <w:r w:rsidR="002D7503" w:rsidRPr="008D5013">
              <w:rPr>
                <w:rFonts w:eastAsia="SimSun"/>
                <w:noProof/>
                <w:lang w:eastAsia="zh-CN"/>
              </w:rPr>
              <w:t>8</w:t>
            </w:r>
            <w:r w:rsidRPr="008D5013">
              <w:rPr>
                <w:rFonts w:eastAsia="SimSun"/>
                <w:lang w:eastAsia="zh-CN"/>
              </w:rPr>
              <w:fldChar w:fldCharType="end"/>
            </w:r>
            <w:r w:rsidRPr="008D5013">
              <w:rPr>
                <w:rFonts w:eastAsia="SimSun"/>
                <w:lang w:eastAsia="zh-CN"/>
              </w:rPr>
              <w:t>)</w:t>
            </w:r>
          </w:p>
        </w:tc>
      </w:tr>
    </w:tbl>
    <w:p w14:paraId="4380F112" w14:textId="5185B065" w:rsidR="00437D94" w:rsidRPr="008D5013" w:rsidRDefault="00000000">
      <w:pPr>
        <w:spacing w:before="120" w:after="120"/>
        <w:jc w:val="both"/>
        <w:rPr>
          <w:rFonts w:ascii="Times" w:eastAsia="Times" w:hAnsi="Times" w:cs="Times"/>
        </w:rPr>
      </w:pPr>
      <w:r w:rsidRPr="008D5013">
        <w:rPr>
          <w:rFonts w:ascii="Times" w:eastAsia="Times" w:hAnsi="Times" w:cs="Times"/>
        </w:rPr>
        <w:t>where the subscript</w:t>
      </w:r>
      <m:oMath>
        <m:r>
          <w:rPr>
            <w:rFonts w:ascii="Cambria Math" w:eastAsia="Cambria Math" w:hAnsi="Cambria Math" w:cs="Cambria Math"/>
          </w:rPr>
          <m:t xml:space="preserve"> n+l≥N</m:t>
        </m:r>
      </m:oMath>
      <w:r w:rsidRPr="008D5013">
        <w:rPr>
          <w:rFonts w:ascii="Times" w:eastAsia="Times" w:hAnsi="Times" w:cs="Times"/>
        </w:rPr>
        <w:t xml:space="preserve"> is computed modulo</w:t>
      </w:r>
      <m:oMath>
        <m:r>
          <w:rPr>
            <w:rFonts w:ascii="Cambria Math" w:eastAsia="Cambria Math" w:hAnsi="Cambria Math" w:cs="Cambria Math"/>
          </w:rPr>
          <m:t xml:space="preserve"> N</m:t>
        </m:r>
      </m:oMath>
      <w:r w:rsidRPr="008D5013">
        <w:rPr>
          <w:rFonts w:ascii="Times" w:eastAsia="Times" w:hAnsi="Times" w:cs="Times"/>
        </w:rPr>
        <w:t>. When</w:t>
      </w:r>
      <m:oMath>
        <m:r>
          <w:rPr>
            <w:rFonts w:ascii="Cambria Math" w:eastAsia="Cambria Math" w:hAnsi="Cambria Math" w:cs="Cambria Math"/>
          </w:rPr>
          <m:t xml:space="preserve"> k=i</m:t>
        </m:r>
      </m:oMath>
      <w:r w:rsidRPr="008D5013">
        <w:rPr>
          <w:rFonts w:ascii="Times" w:eastAsia="Times" w:hAnsi="Times" w:cs="Times"/>
        </w:rPr>
        <w:t>, the PCCF becomes the periodic autocorrelation function (PACF). Similarly, it can also be shown that the autocorrelation of one of the reflections in (6) with a delay</w:t>
      </w:r>
      <w:r w:rsidR="002846AF" w:rsidRPr="008D5013">
        <w:rPr>
          <w:rFonts w:ascii="Times" w:eastAsia="Times" w:hAnsi="Times" w:cs="Times"/>
        </w:rPr>
        <w:t xml:space="preserve"> </w:t>
      </w:r>
      <m:oMath>
        <m:r>
          <w:rPr>
            <w:rFonts w:ascii="Cambria Math" w:eastAsia="Cambria Math" w:hAnsi="Cambria Math" w:cs="Cambria Math"/>
          </w:rPr>
          <m:t>τ</m:t>
        </m:r>
      </m:oMath>
      <w:r w:rsidRPr="008D5013">
        <w:rPr>
          <w:rFonts w:ascii="Times" w:eastAsia="Times" w:hAnsi="Times" w:cs="Times"/>
          <w:i/>
          <w:vertAlign w:val="subscript"/>
        </w:rPr>
        <w:t>p</w:t>
      </w:r>
      <w:r w:rsidRPr="008D5013">
        <w:rPr>
          <w:rFonts w:ascii="Times" w:eastAsia="Times" w:hAnsi="Times" w:cs="Times"/>
          <w:i/>
        </w:rPr>
        <w:t xml:space="preserve"> </w:t>
      </w:r>
      <w:r w:rsidRPr="008D5013">
        <w:rPr>
          <w:rFonts w:ascii="Times" w:eastAsia="Times" w:hAnsi="Times" w:cs="Times"/>
        </w:rPr>
        <w:t>from the wire network is</w:t>
      </w:r>
    </w:p>
    <w:tbl>
      <w:tblPr>
        <w:tblW w:w="5046" w:type="dxa"/>
        <w:jc w:val="right"/>
        <w:tblLook w:val="04A0" w:firstRow="1" w:lastRow="0" w:firstColumn="1" w:lastColumn="0" w:noHBand="0" w:noVBand="1"/>
      </w:tblPr>
      <w:tblGrid>
        <w:gridCol w:w="1103"/>
        <w:gridCol w:w="3433"/>
        <w:gridCol w:w="510"/>
      </w:tblGrid>
      <w:tr w:rsidR="00741AFF" w:rsidRPr="008D5013" w14:paraId="335126AD" w14:textId="77777777" w:rsidTr="00B838AA">
        <w:trPr>
          <w:trHeight w:val="283"/>
          <w:jc w:val="right"/>
        </w:trPr>
        <w:tc>
          <w:tcPr>
            <w:tcW w:w="5046" w:type="dxa"/>
            <w:gridSpan w:val="3"/>
            <w:vAlign w:val="center"/>
          </w:tcPr>
          <w:p w14:paraId="4588FCA5" w14:textId="77777777" w:rsidR="00741AFF" w:rsidRPr="008D5013" w:rsidRDefault="00741AFF" w:rsidP="00B838AA">
            <w:pPr>
              <w:pStyle w:val="PARAIndent"/>
            </w:pPr>
            <m:oMathPara>
              <m:oMathParaPr>
                <m:jc m:val="left"/>
              </m:oMathParaPr>
              <m:oMath>
                <m:r>
                  <w:rPr>
                    <w:rFonts w:ascii="Cambria Math" w:hAnsi="Cambria Math" w:cs="Times-Roman"/>
                    <w:sz w:val="18"/>
                    <w:szCs w:val="18"/>
                  </w:rPr>
                  <m:t xml:space="preserve"> </m:t>
                </m:r>
                <m:sSub>
                  <m:sSubPr>
                    <m:ctrlPr>
                      <w:ins w:id="14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149"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50"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51"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r>
                      <w:rPr>
                        <w:rFonts w:ascii="Cambria Math" w:eastAsia="SimSun" w:hAnsi="Cambria Math"/>
                        <w:sz w:val="18"/>
                        <w:szCs w:val="18"/>
                        <w:lang w:eastAsia="zh-CN"/>
                      </w:rPr>
                      <m:t>-</m:t>
                    </m:r>
                    <m:sSub>
                      <m:sSubPr>
                        <m:ctrlPr>
                          <w:ins w:id="152" w:author="Cindy Furse" w:date="2025-04-21T09:59:00Z" w16du:dateUtc="2025-04-21T15:59:00Z">
                            <w:rPr>
                              <w:rFonts w:ascii="Cambria Math" w:eastAsia="SimSun" w:hAnsi="Cambria Math"/>
                              <w:i/>
                              <w:sz w:val="18"/>
                              <w:szCs w:val="18"/>
                              <w:lang w:eastAsia="zh-CN"/>
                            </w:rPr>
                          </w:ins>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ins w:id="153"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1-</m:t>
                    </m:r>
                    <m:f>
                      <m:fPr>
                        <m:ctrlPr>
                          <w:ins w:id="154" w:author="Cindy Furse" w:date="2025-04-21T09:59:00Z" w16du:dateUtc="2025-04-21T15:59:00Z">
                            <w:rPr>
                              <w:rFonts w:ascii="Cambria Math" w:hAnsi="Cambria Math" w:cs="Times-Roman"/>
                              <w:i/>
                              <w:sz w:val="18"/>
                              <w:szCs w:val="18"/>
                            </w:rPr>
                          </w:ins>
                        </m:ctrlPr>
                      </m:fPr>
                      <m:num>
                        <m:sSub>
                          <m:sSubPr>
                            <m:ctrlPr>
                              <w:ins w:id="15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5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ins w:id="15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5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5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60"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61"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ins w:id="162" w:author="Cindy Furse" w:date="2025-04-21T09:59:00Z" w16du:dateUtc="2025-04-21T15:59:00Z">
                        <w:rPr>
                          <w:rFonts w:ascii="Cambria Math" w:hAnsi="Cambria Math" w:cs="Times-Roman"/>
                          <w:i/>
                          <w:sz w:val="18"/>
                          <w:szCs w:val="18"/>
                        </w:rPr>
                      </w:ins>
                    </m:ctrlPr>
                  </m:fPr>
                  <m:num>
                    <m:sSub>
                      <m:sSubPr>
                        <m:ctrlPr>
                          <w:ins w:id="163"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64"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ins w:id="16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6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67"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68"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69"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8D5013" w14:paraId="28261EEE" w14:textId="77777777" w:rsidTr="00B838AA">
        <w:trPr>
          <w:trHeight w:val="283"/>
          <w:jc w:val="right"/>
        </w:trPr>
        <w:tc>
          <w:tcPr>
            <w:tcW w:w="1103" w:type="dxa"/>
            <w:vAlign w:val="center"/>
          </w:tcPr>
          <w:p w14:paraId="4B45816E" w14:textId="77777777" w:rsidR="00741AFF" w:rsidRPr="008D5013" w:rsidRDefault="00741AFF" w:rsidP="00B838AA">
            <w:pPr>
              <w:pStyle w:val="PARAIndent"/>
              <w:rPr>
                <w:rFonts w:ascii="Times-Roman" w:hAnsi="Times-Roman" w:cs="Times-Roman"/>
              </w:rPr>
            </w:pPr>
          </w:p>
        </w:tc>
        <w:tc>
          <w:tcPr>
            <w:tcW w:w="3433" w:type="dxa"/>
            <w:vAlign w:val="center"/>
          </w:tcPr>
          <w:p w14:paraId="448336D9" w14:textId="77777777" w:rsidR="00741AFF" w:rsidRPr="008D5013" w:rsidRDefault="00741AFF" w:rsidP="00B838AA">
            <w:pPr>
              <w:pStyle w:val="PARAIndent"/>
            </w:pPr>
          </w:p>
        </w:tc>
        <w:tc>
          <w:tcPr>
            <w:tcW w:w="510" w:type="dxa"/>
            <w:vAlign w:val="center"/>
          </w:tcPr>
          <w:p w14:paraId="78DBED28" w14:textId="23F2BECB" w:rsidR="00741AFF" w:rsidRPr="008D5013" w:rsidRDefault="00741AFF" w:rsidP="00B838AA">
            <w:pPr>
              <w:pStyle w:val="PARAIndent"/>
              <w:ind w:firstLine="0"/>
              <w:jc w:val="center"/>
            </w:pPr>
            <w:r w:rsidRPr="008D5013">
              <w:t>(</w:t>
            </w:r>
            <w:fldSimple w:instr=" SEQ Équation \* ARABIC ">
              <w:r w:rsidR="002D7503" w:rsidRPr="008D5013">
                <w:rPr>
                  <w:noProof/>
                </w:rPr>
                <w:t>9</w:t>
              </w:r>
            </w:fldSimple>
            <w:r w:rsidRPr="008D5013">
              <w:t>)</w:t>
            </w:r>
          </w:p>
        </w:tc>
      </w:tr>
    </w:tbl>
    <w:p w14:paraId="44F6B876" w14:textId="1F70C092" w:rsidR="00437D94" w:rsidRPr="008D5013" w:rsidRDefault="00000000">
      <w:pPr>
        <w:spacing w:before="120" w:after="120"/>
        <w:jc w:val="both"/>
        <w:rPr>
          <w:rFonts w:ascii="Times" w:eastAsia="Times" w:hAnsi="Times" w:cs="Times"/>
        </w:rPr>
      </w:pPr>
      <w:r w:rsidRPr="008D5013">
        <w:rPr>
          <w:rFonts w:ascii="Times" w:eastAsia="Times" w:hAnsi="Times" w:cs="Times"/>
        </w:rPr>
        <w:t>and a similar 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8D5013" w14:paraId="37598D27" w14:textId="77777777" w:rsidTr="00B838AA">
        <w:trPr>
          <w:trHeight w:val="283"/>
        </w:trPr>
        <w:tc>
          <w:tcPr>
            <w:tcW w:w="5046" w:type="dxa"/>
            <w:gridSpan w:val="3"/>
            <w:vAlign w:val="center"/>
          </w:tcPr>
          <w:p w14:paraId="77529CE2" w14:textId="77777777" w:rsidR="00741AFF" w:rsidRPr="008D5013" w:rsidRDefault="00000000" w:rsidP="00B838AA">
            <w:pPr>
              <w:pStyle w:val="PARAIndent"/>
            </w:pPr>
            <m:oMathPara>
              <m:oMathParaPr>
                <m:jc m:val="left"/>
              </m:oMathParaPr>
              <m:oMath>
                <m:sSub>
                  <m:sSubPr>
                    <m:ctrlPr>
                      <w:ins w:id="17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171"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72"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73"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r>
                      <w:rPr>
                        <w:rFonts w:ascii="Cambria Math" w:eastAsia="SimSun" w:hAnsi="Cambria Math"/>
                        <w:sz w:val="18"/>
                        <w:szCs w:val="18"/>
                        <w:lang w:eastAsia="zh-CN"/>
                      </w:rPr>
                      <m:t>-</m:t>
                    </m:r>
                    <m:sSub>
                      <m:sSubPr>
                        <m:ctrlPr>
                          <w:ins w:id="174" w:author="Cindy Furse" w:date="2025-04-21T09:59:00Z" w16du:dateUtc="2025-04-21T15:59:00Z">
                            <w:rPr>
                              <w:rFonts w:ascii="Cambria Math" w:eastAsia="SimSun" w:hAnsi="Cambria Math"/>
                              <w:i/>
                              <w:sz w:val="18"/>
                              <w:szCs w:val="18"/>
                              <w:lang w:eastAsia="zh-CN"/>
                            </w:rPr>
                          </w:ins>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ins w:id="175"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1-</m:t>
                    </m:r>
                    <m:f>
                      <m:fPr>
                        <m:ctrlPr>
                          <w:ins w:id="176" w:author="Cindy Furse" w:date="2025-04-21T09:59:00Z" w16du:dateUtc="2025-04-21T15:59:00Z">
                            <w:rPr>
                              <w:rFonts w:ascii="Cambria Math" w:hAnsi="Cambria Math" w:cs="Times-Roman"/>
                              <w:i/>
                              <w:sz w:val="18"/>
                              <w:szCs w:val="18"/>
                            </w:rPr>
                          </w:ins>
                        </m:ctrlPr>
                      </m:fPr>
                      <m:num>
                        <m:sSub>
                          <m:sSubPr>
                            <m:ctrlPr>
                              <w:ins w:id="17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7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ins w:id="179"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8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81"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82"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83"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ins w:id="184" w:author="Cindy Furse" w:date="2025-04-21T09:59:00Z" w16du:dateUtc="2025-04-21T15:59:00Z">
                        <w:rPr>
                          <w:rFonts w:ascii="Cambria Math" w:hAnsi="Cambria Math" w:cs="Times-Roman"/>
                          <w:i/>
                          <w:sz w:val="18"/>
                          <w:szCs w:val="18"/>
                        </w:rPr>
                      </w:ins>
                    </m:ctrlPr>
                  </m:fPr>
                  <m:num>
                    <m:sSub>
                      <m:sSubPr>
                        <m:ctrlPr>
                          <w:ins w:id="18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8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ins w:id="18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8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8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90"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91"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8D5013" w14:paraId="16FFEE38" w14:textId="77777777" w:rsidTr="00B838AA">
        <w:trPr>
          <w:trHeight w:val="283"/>
        </w:trPr>
        <w:tc>
          <w:tcPr>
            <w:tcW w:w="1244" w:type="dxa"/>
            <w:vAlign w:val="center"/>
          </w:tcPr>
          <w:p w14:paraId="0188DF2C" w14:textId="77777777" w:rsidR="00741AFF" w:rsidRPr="008D5013" w:rsidRDefault="00741AFF" w:rsidP="00B838AA">
            <w:pPr>
              <w:pStyle w:val="PARAIndent"/>
              <w:rPr>
                <w:rFonts w:ascii="Times-Roman" w:hAnsi="Times-Roman" w:cs="Times-Roman"/>
              </w:rPr>
            </w:pPr>
          </w:p>
        </w:tc>
        <w:tc>
          <w:tcPr>
            <w:tcW w:w="3236" w:type="dxa"/>
            <w:vAlign w:val="center"/>
          </w:tcPr>
          <w:p w14:paraId="7AE651D4" w14:textId="77777777" w:rsidR="00741AFF" w:rsidRPr="008D5013" w:rsidRDefault="00741AFF" w:rsidP="00B838AA">
            <w:pPr>
              <w:pStyle w:val="PARAIndent"/>
            </w:pPr>
          </w:p>
        </w:tc>
        <w:tc>
          <w:tcPr>
            <w:tcW w:w="566" w:type="dxa"/>
            <w:vAlign w:val="center"/>
          </w:tcPr>
          <w:p w14:paraId="70DE30B8" w14:textId="67646FFB" w:rsidR="00741AFF" w:rsidRPr="008D5013" w:rsidRDefault="00741AFF" w:rsidP="00B838AA">
            <w:pPr>
              <w:pStyle w:val="PARAIndent"/>
              <w:ind w:firstLine="0"/>
              <w:jc w:val="center"/>
            </w:pPr>
            <w:r w:rsidRPr="008D5013">
              <w:t>(</w:t>
            </w:r>
            <w:fldSimple w:instr=" SEQ Équation \* ARABIC ">
              <w:r w:rsidR="002D7503" w:rsidRPr="008D5013">
                <w:rPr>
                  <w:noProof/>
                </w:rPr>
                <w:t>10</w:t>
              </w:r>
            </w:fldSimple>
            <w:r w:rsidRPr="008D5013">
              <w:t>)</w:t>
            </w:r>
          </w:p>
        </w:tc>
      </w:tr>
    </w:tbl>
    <w:p w14:paraId="4650C11E" w14:textId="1FC64152" w:rsidR="00437D94" w:rsidRPr="008D5013" w:rsidRDefault="00000000">
      <w:pPr>
        <w:spacing w:after="120"/>
        <w:jc w:val="both"/>
        <w:rPr>
          <w:rFonts w:ascii="Times" w:eastAsia="Times" w:hAnsi="Times" w:cs="Times"/>
        </w:rPr>
      </w:pPr>
      <w:r w:rsidRPr="008D5013">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ins w:id="19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Eq</w:t>
      </w:r>
      <w:r w:rsidR="002846AF" w:rsidRPr="008D5013">
        <w:rPr>
          <w:rFonts w:ascii="Times" w:eastAsia="Times" w:hAnsi="Times" w:cs="Times"/>
        </w:rPr>
        <w:t xml:space="preserve">uation </w:t>
      </w:r>
      <w:r w:rsidRPr="008D5013">
        <w:rPr>
          <w:rFonts w:ascii="Times" w:eastAsia="Times" w:hAnsi="Times" w:cs="Times"/>
        </w:rPr>
        <w:t xml:space="preserve">(6) becomes </w:t>
      </w:r>
    </w:p>
    <w:tbl>
      <w:tblPr>
        <w:tblW w:w="0" w:type="auto"/>
        <w:tblLook w:val="04A0" w:firstRow="1" w:lastRow="0" w:firstColumn="1" w:lastColumn="0" w:noHBand="0" w:noVBand="1"/>
      </w:tblPr>
      <w:tblGrid>
        <w:gridCol w:w="1094"/>
        <w:gridCol w:w="3180"/>
        <w:gridCol w:w="550"/>
      </w:tblGrid>
      <w:tr w:rsidR="00741AFF" w:rsidRPr="008D5013" w14:paraId="362B3458" w14:textId="77777777" w:rsidTr="00B838AA">
        <w:trPr>
          <w:trHeight w:val="283"/>
        </w:trPr>
        <w:tc>
          <w:tcPr>
            <w:tcW w:w="1134" w:type="dxa"/>
            <w:vAlign w:val="center"/>
          </w:tcPr>
          <w:p w14:paraId="4B6903BA" w14:textId="77777777" w:rsidR="00741AFF" w:rsidRPr="008D5013" w:rsidRDefault="00000000" w:rsidP="00B838AA">
            <w:pPr>
              <w:pStyle w:val="PARAIndent"/>
              <w:spacing w:line="360" w:lineRule="auto"/>
              <w:rPr>
                <w:iCs/>
              </w:rPr>
            </w:pPr>
            <m:oMathPara>
              <m:oMathParaPr>
                <m:jc m:val="right"/>
              </m:oMathParaPr>
              <m:oMath>
                <m:sSub>
                  <m:sSubPr>
                    <m:ctrlPr>
                      <w:ins w:id="193"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194"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95"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8D5013" w:rsidRDefault="00000000" w:rsidP="00B838AA">
            <w:pPr>
              <w:pStyle w:val="PARAIndent"/>
              <w:ind w:firstLine="0"/>
            </w:pPr>
            <m:oMathPara>
              <m:oMathParaPr>
                <m:jc m:val="left"/>
              </m:oMathParaPr>
              <m:oMath>
                <m:sSub>
                  <m:sSubPr>
                    <m:ctrlPr>
                      <w:ins w:id="196"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197"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98"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9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00"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hAnsi="Cambria Math" w:cs="Times-Roman"/>
                  </w:rPr>
                  <m:t>+</m:t>
                </m:r>
                <m:nary>
                  <m:naryPr>
                    <m:chr m:val="∑"/>
                    <m:limLoc m:val="undOvr"/>
                    <m:supHide m:val="1"/>
                    <m:ctrlPr>
                      <w:ins w:id="201"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202"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203"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204"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205"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06" w:author="Cindy Furse" w:date="2025-04-21T09:59:00Z" w16du:dateUtc="2025-04-21T15:59:00Z">
                            <w:rPr>
                              <w:rFonts w:ascii="Cambria Math" w:hAnsi="Cambria Math" w:cs="Times-Roman"/>
                              <w:i/>
                            </w:rPr>
                          </w:ins>
                        </m:ctrlPr>
                      </m:dPr>
                      <m:e>
                        <m:r>
                          <w:rPr>
                            <w:rFonts w:ascii="Cambria Math" w:hAnsi="Cambria Math" w:cs="Times-Roman"/>
                          </w:rPr>
                          <m:t>l-</m:t>
                        </m:r>
                        <m:sSub>
                          <m:sSubPr>
                            <m:ctrlPr>
                              <w:ins w:id="207"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8D5013" w:rsidRDefault="00741AFF" w:rsidP="00B838AA">
            <w:pPr>
              <w:pStyle w:val="PARAIndent"/>
              <w:ind w:firstLine="0"/>
            </w:pPr>
          </w:p>
        </w:tc>
      </w:tr>
      <w:tr w:rsidR="00741AFF" w:rsidRPr="008D5013" w14:paraId="20EB71B7" w14:textId="77777777" w:rsidTr="00B838AA">
        <w:trPr>
          <w:trHeight w:val="283"/>
        </w:trPr>
        <w:tc>
          <w:tcPr>
            <w:tcW w:w="1134" w:type="dxa"/>
            <w:vAlign w:val="center"/>
          </w:tcPr>
          <w:p w14:paraId="3283DF6C" w14:textId="77777777" w:rsidR="00741AFF" w:rsidRPr="008D5013" w:rsidRDefault="00741AFF" w:rsidP="00B838AA">
            <w:pPr>
              <w:pStyle w:val="PARAIndent"/>
              <w:spacing w:line="276" w:lineRule="auto"/>
            </w:pPr>
          </w:p>
        </w:tc>
        <w:tc>
          <w:tcPr>
            <w:tcW w:w="3346" w:type="dxa"/>
            <w:vAlign w:val="center"/>
          </w:tcPr>
          <w:p w14:paraId="081F08B5" w14:textId="4461701F" w:rsidR="00741AFF" w:rsidRPr="008D5013" w:rsidRDefault="00741AFF" w:rsidP="00B838AA">
            <w:pPr>
              <w:pStyle w:val="PARAIndent"/>
              <w:spacing w:line="276" w:lineRule="auto"/>
              <w:rPr>
                <w:lang w:eastAsia="zh-CN"/>
              </w:rPr>
            </w:pPr>
            <m:oMath>
              <m:r>
                <w:rPr>
                  <w:rFonts w:ascii="Cambria Math" w:hAnsi="Cambria Math" w:cs="Times-Roman"/>
                </w:rPr>
                <m:t>+</m:t>
              </m:r>
              <m:nary>
                <m:naryPr>
                  <m:chr m:val="∑"/>
                  <m:limLoc m:val="undOvr"/>
                  <m:ctrlPr>
                    <w:ins w:id="208" w:author="Cindy Furse" w:date="2025-04-21T09:59:00Z" w16du:dateUtc="2025-04-21T15:59:00Z">
                      <w:rPr>
                        <w:rFonts w:ascii="Cambria Math" w:hAnsi="Cambria Math" w:cs="Times-Roman"/>
                        <w:i/>
                      </w:rPr>
                    </w:ins>
                  </m:ctrlPr>
                </m:naryPr>
                <m:sub>
                  <m:m>
                    <m:mPr>
                      <m:mcs>
                        <m:mc>
                          <m:mcPr>
                            <m:count m:val="1"/>
                            <m:mcJc m:val="center"/>
                          </m:mcPr>
                        </m:mc>
                      </m:mcs>
                      <m:ctrlPr>
                        <w:ins w:id="209"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210"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e>
              </m:nary>
              <m:sSub>
                <m:sSubPr>
                  <m:ctrlPr>
                    <w:ins w:id="211"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212"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213"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14" w:author="Cindy Furse" w:date="2025-04-21T09:59:00Z" w16du:dateUtc="2025-04-21T15:59:00Z">
                      <w:rPr>
                        <w:rFonts w:ascii="Cambria Math" w:hAnsi="Cambria Math" w:cs="Times-Roman"/>
                        <w:i/>
                      </w:rPr>
                    </w:ins>
                  </m:ctrlPr>
                </m:dPr>
                <m:e>
                  <m:r>
                    <w:rPr>
                      <w:rFonts w:ascii="Cambria Math" w:hAnsi="Cambria Math" w:cs="Times-Roman"/>
                    </w:rPr>
                    <m:t>l-</m:t>
                  </m:r>
                  <m:sSub>
                    <m:sSubPr>
                      <m:ctrlPr>
                        <w:ins w:id="215"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e>
              </m:d>
            </m:oMath>
            <w:r w:rsidR="007F1091" w:rsidRPr="008D5013">
              <w:t>+</w:t>
            </w:r>
            <m:oMath>
              <m:sSub>
                <m:sSubPr>
                  <m:ctrlPr>
                    <w:ins w:id="216" w:author="Cindy Furse" w:date="2025-04-21T09:59:00Z" w16du:dateUtc="2025-04-21T15:59:00Z">
                      <w:rPr>
                        <w:rFonts w:ascii="Cambria Math" w:eastAsia="Cambria Math" w:hAnsi="Cambria Math" w:cs="Cambria Math"/>
                      </w:rPr>
                    </w:ins>
                  </m:ctrlPr>
                </m:sSubPr>
                <m:e>
                  <w:sdt>
                    <w:sdtPr>
                      <w:tag w:val="goog_rdk_39"/>
                      <w:id w:val="-1370525110"/>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ins w:id="217" w:author="Cindy Furse" w:date="2025-04-21T09:59:00Z" w16du:dateUtc="2025-04-21T15:59:00Z">
                          <w:rPr>
                            <w:rFonts w:ascii="Cambria Math" w:eastAsia="Cambria Math" w:hAnsi="Cambria Math" w:cs="Cambria Math"/>
                          </w:rPr>
                        </w:ins>
                      </m:ctrlPr>
                    </m:sSubSupPr>
                    <m:e>
                      <w:sdt>
                        <w:sdtPr>
                          <w:tag w:val="goog_rdk_40"/>
                          <w:id w:val="-405836438"/>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ins w:id="218" w:author="Cindy Furse" w:date="2025-04-21T09:59:00Z" w16du:dateUtc="2025-04-21T15:59:00Z">
                      <w:rPr>
                        <w:rFonts w:ascii="Cambria Math" w:eastAsia="Cambria Math" w:hAnsi="Cambria Math" w:cs="Cambria Math"/>
                      </w:rPr>
                    </w:ins>
                  </m:ctrlPr>
                </m:dPr>
                <m:e>
                  <w:sdt>
                    <w:sdtPr>
                      <w:tag w:val="goog_rdk_41"/>
                      <w:id w:val="-793437955"/>
                    </w:sdtPr>
                    <w:sdtContent>
                      <m:r>
                        <w:rPr>
                          <w:rFonts w:ascii="Cambria Math" w:eastAsia="Cambria Math" w:hAnsi="Cambria Math" w:cs="Cambria Math"/>
                        </w:rPr>
                        <m:t>τ</m:t>
                      </m:r>
                    </w:sdtContent>
                  </w:sdt>
                </m:e>
              </m:d>
            </m:oMath>
          </w:p>
        </w:tc>
        <w:tc>
          <w:tcPr>
            <w:tcW w:w="550" w:type="dxa"/>
            <w:vAlign w:val="center"/>
          </w:tcPr>
          <w:p w14:paraId="299DAC65" w14:textId="27EEFA16" w:rsidR="00741AFF" w:rsidRPr="008D5013" w:rsidRDefault="00741AFF" w:rsidP="00B838AA">
            <w:pPr>
              <w:pStyle w:val="PARAIndent"/>
              <w:spacing w:line="276" w:lineRule="auto"/>
              <w:ind w:firstLine="0"/>
              <w:jc w:val="center"/>
            </w:pPr>
            <w:r w:rsidRPr="008D5013">
              <w:t>(</w:t>
            </w:r>
            <w:fldSimple w:instr=" SEQ Équation \* ARABIC ">
              <w:r w:rsidR="002D7503" w:rsidRPr="008D5013">
                <w:rPr>
                  <w:noProof/>
                </w:rPr>
                <w:t>11</w:t>
              </w:r>
            </w:fldSimple>
            <w:r w:rsidRPr="008D5013">
              <w:t>)</w:t>
            </w:r>
          </w:p>
        </w:tc>
      </w:tr>
    </w:tbl>
    <w:p w14:paraId="4AE90DDC" w14:textId="77E5769F" w:rsidR="00437D94" w:rsidRPr="008D5013" w:rsidRDefault="00000000">
      <w:pPr>
        <w:spacing w:before="120" w:after="120"/>
        <w:jc w:val="both"/>
        <w:rPr>
          <w:rFonts w:ascii="Times" w:eastAsia="Times" w:hAnsi="Times" w:cs="Times"/>
        </w:rPr>
      </w:pPr>
      <w:r w:rsidRPr="008D5013">
        <w:rPr>
          <w:rFonts w:ascii="Times" w:eastAsia="Times" w:hAnsi="Times" w:cs="Times"/>
        </w:rPr>
        <w:t>A similar expression was obtained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003F57A6" w:rsidRPr="008D5013">
        <w:rPr>
          <w:rFonts w:ascii="Times" w:eastAsia="Times" w:hAnsi="Times" w:cs="Times"/>
        </w:rPr>
        <w:t xml:space="preserve"> </w:t>
      </w:r>
      <w:r w:rsidRPr="008D5013">
        <w:rPr>
          <w:rFonts w:ascii="Times" w:eastAsia="Times" w:hAnsi="Times" w:cs="Times"/>
        </w:rPr>
        <w:t>where</w:t>
      </w:r>
      <m:oMath>
        <m:r>
          <w:rPr>
            <w:rFonts w:ascii="Cambria Math" w:eastAsia="Cambria Math" w:hAnsi="Cambria Math" w:cs="Cambria Math"/>
          </w:rPr>
          <m:t xml:space="preserve"> </m:t>
        </m:r>
        <m:sSub>
          <m:sSubPr>
            <m:ctrlPr>
              <w:ins w:id="21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r</m:t>
            </m:r>
            <m:sSubSup>
              <m:sSubSupPr>
                <m:ctrlPr>
                  <w:ins w:id="220" w:author="Cindy Furse" w:date="2025-04-21T09:59:00Z" w16du:dateUtc="2025-04-21T15:59:00Z">
                    <w:rPr>
                      <w:rFonts w:ascii="Cambria Math" w:eastAsia="Cambria Math" w:hAnsi="Cambria Math" w:cs="Cambria Math"/>
                    </w:rPr>
                  </w:ins>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ins w:id="22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τ</m:t>
            </m:r>
          </m:e>
        </m:d>
      </m:oMath>
      <w:r w:rsidRPr="008D5013">
        <w:rPr>
          <w:rFonts w:ascii="Times" w:eastAsia="Times" w:hAnsi="Times" w:cs="Times"/>
        </w:rPr>
        <w:t xml:space="preserve"> is</w:t>
      </w:r>
      <w:r w:rsidR="0095034D" w:rsidRPr="008D5013">
        <w:rPr>
          <w:rFonts w:ascii="Times" w:eastAsia="Times" w:hAnsi="Times" w:cs="Times"/>
        </w:rPr>
        <w:t xml:space="preserve"> </w:t>
      </w:r>
      <w:r w:rsidRPr="008D5013">
        <w:rPr>
          <w:rFonts w:ascii="Times" w:eastAsia="Times" w:hAnsi="Times" w:cs="Times"/>
        </w:rPr>
        <w:t xml:space="preserve">dependent on the </w:t>
      </w:r>
      <w:r w:rsidRPr="008D5013">
        <w:rPr>
          <w:rFonts w:ascii="Times" w:eastAsia="Times" w:hAnsi="Times" w:cs="Times"/>
          <w:i/>
        </w:rPr>
        <w:t>aperiodic</w:t>
      </w:r>
      <w:r w:rsidRPr="008D5013">
        <w:rPr>
          <w:rFonts w:ascii="Times" w:eastAsia="Times" w:hAnsi="Times" w:cs="Times"/>
        </w:rPr>
        <w:t xml:space="preserve"> correlation properties. In contrast, (12) depends on the </w:t>
      </w:r>
      <w:r w:rsidRPr="008D5013">
        <w:rPr>
          <w:rFonts w:ascii="Times" w:eastAsia="Times" w:hAnsi="Times" w:cs="Times"/>
          <w:i/>
        </w:rPr>
        <w:t>periodic</w:t>
      </w:r>
      <w:r w:rsidRPr="008D5013">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Pr="008D5013" w:rsidRDefault="00000000" w:rsidP="002846AF">
      <w:pPr>
        <w:pStyle w:val="Heading1"/>
        <w:jc w:val="left"/>
      </w:pPr>
      <w:r w:rsidRPr="008D5013">
        <w:t>Selection of Sequences</w:t>
      </w:r>
    </w:p>
    <w:p w14:paraId="5D8B286E" w14:textId="6C447369" w:rsidR="00437D94" w:rsidRPr="008D5013" w:rsidRDefault="00000000">
      <w:pPr>
        <w:spacing w:before="120" w:after="120"/>
        <w:jc w:val="both"/>
        <w:rPr>
          <w:rFonts w:ascii="Times" w:eastAsia="Times" w:hAnsi="Times" w:cs="Times"/>
        </w:rPr>
      </w:pPr>
      <w:r w:rsidRPr="008D5013">
        <w:rPr>
          <w:rFonts w:ascii="Times" w:eastAsia="Times" w:hAnsi="Times" w:cs="Times"/>
        </w:rPr>
        <w:t xml:space="preserve">According to (12),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222" w:name="_Hlk195900738"/>
      <w:r w:rsidRPr="008D5013">
        <w:rPr>
          <w:rFonts w:ascii="Times" w:eastAsia="Times" w:hAnsi="Times" w:cs="Times"/>
        </w:rPr>
        <w:t xml:space="preserve">Among the conventional sequences, maximal-length </w:t>
      </w:r>
      <w:r w:rsidRPr="008D5013">
        <w:rPr>
          <w:rFonts w:ascii="Times" w:eastAsia="Times" w:hAnsi="Times" w:cs="Times"/>
          <w:i/>
        </w:rPr>
        <w:t>m</w:t>
      </w:r>
      <w:r w:rsidRPr="008D5013">
        <w:rPr>
          <w:rFonts w:ascii="Times" w:eastAsia="Times" w:hAnsi="Times" w:cs="Times"/>
        </w:rPr>
        <w:t>-sequences have the smallest PACF side lobes</w:t>
      </w:r>
      <m:oMath>
        <m:r>
          <w:rPr>
            <w:rFonts w:ascii="Cambria Math" w:eastAsia="Cambria Math" w:hAnsi="Cambria Math" w:cs="Cambria Math"/>
          </w:rPr>
          <m:t xml:space="preserve"> </m:t>
        </m:r>
        <m:d>
          <m:dPr>
            <m:ctrlPr>
              <w:ins w:id="223"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-1</m:t>
            </m:r>
          </m:e>
        </m:d>
      </m:oMath>
      <w:r w:rsidRPr="008D5013">
        <w:rPr>
          <w:rFonts w:ascii="Times" w:eastAsia="Times" w:hAnsi="Times" w:cs="Times"/>
        </w:rPr>
        <w:t xml:space="preserve">. The disadvantage of these sequences is their PCCF peaks which increase rapidly with sequence length. Consequently, </w:t>
      </w:r>
      <w:r w:rsidRPr="008D5013">
        <w:rPr>
          <w:rFonts w:ascii="Times" w:eastAsia="Times" w:hAnsi="Times" w:cs="Times"/>
          <w:i/>
        </w:rPr>
        <w:t>m</w:t>
      </w:r>
      <w:r w:rsidRPr="008D5013">
        <w:rPr>
          <w:rFonts w:ascii="Times" w:eastAsia="Times" w:hAnsi="Times" w:cs="Times"/>
        </w:rPr>
        <w:t xml:space="preserve">-sequences are optimal for single-point diagnostic systems, but not for simultaneous distributed sensing. Large sets of sequences with relatively good PCCF such as </w:t>
      </w:r>
      <w:proofErr w:type="gramStart"/>
      <w:r w:rsidRPr="008D5013">
        <w:rPr>
          <w:rFonts w:ascii="Times" w:eastAsia="Times" w:hAnsi="Times" w:cs="Times"/>
        </w:rPr>
        <w:t>Gold</w:t>
      </w:r>
      <w:proofErr w:type="gramEnd"/>
      <w:r w:rsidRPr="008D5013">
        <w:rPr>
          <w:rFonts w:ascii="Times" w:eastAsia="Times" w:hAnsi="Times" w:cs="Times"/>
        </w:rPr>
        <w:t xml:space="preserve"> sequences can be generated from a pair of </w:t>
      </w:r>
      <w:r w:rsidRPr="008D5013">
        <w:rPr>
          <w:rFonts w:ascii="Times" w:eastAsia="Times" w:hAnsi="Times" w:cs="Times"/>
          <w:i/>
        </w:rPr>
        <w:t>m</w:t>
      </w:r>
      <w:r w:rsidRPr="008D5013">
        <w:rPr>
          <w:rFonts w:ascii="Times" w:eastAsia="Times" w:hAnsi="Times" w:cs="Times"/>
        </w:rPr>
        <w:t>-sequences called the preferred pair. Zero Correlation Zone (ZCZ) sequences have recently been introduced to the field of wire diagnostics. Their performance was evaluated in the case of simultaneous diagnosis of multiple wires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[19]</w:t>
      </w:r>
      <w:r w:rsidR="003F57A6" w:rsidRPr="008D5013">
        <w:rPr>
          <w:rFonts w:ascii="Times" w:eastAsia="Times" w:hAnsi="Times" w:cs="Times"/>
        </w:rPr>
        <w:fldChar w:fldCharType="end"/>
      </w:r>
      <w:r w:rsidRPr="008D5013">
        <w:rPr>
          <w:rFonts w:ascii="Times" w:eastAsia="Times" w:hAnsi="Times" w:cs="Times"/>
        </w:rPr>
        <w:t>, distributed diagnosis of noisy wire networks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Pr="008D5013">
        <w:rPr>
          <w:rFonts w:ascii="Times" w:eastAsia="Times" w:hAnsi="Times" w:cs="Times"/>
        </w:rPr>
        <w:t>, and simultaneous diagnosis of shielded cable bundles</w:t>
      </w:r>
      <w:r w:rsidRPr="008D5013">
        <w:rPr>
          <w:rFonts w:ascii="Times" w:eastAsia="Times" w:hAnsi="Times" w:cs="Times"/>
          <w:b/>
        </w:rPr>
        <w:t xml:space="preserve"> </w:t>
      </w:r>
      <w:r w:rsidRPr="008D5013">
        <w:rPr>
          <w:rFonts w:ascii="Times" w:eastAsia="Times" w:hAnsi="Times" w:cs="Times"/>
        </w:rPr>
        <w:t xml:space="preserve">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[20]</w:t>
      </w:r>
      <w:r w:rsidR="003F57A6" w:rsidRPr="008D5013">
        <w:rPr>
          <w:rFonts w:ascii="Times" w:eastAsia="Times" w:hAnsi="Times" w:cs="Times"/>
        </w:rPr>
        <w:fldChar w:fldCharType="end"/>
      </w:r>
      <w:r w:rsidRPr="008D5013">
        <w:rPr>
          <w:rFonts w:ascii="Times" w:eastAsia="Times" w:hAnsi="Times" w:cs="Times"/>
        </w:rPr>
        <w:t xml:space="preserve">. The distinctive property of ZCZ sequences is that they have a zero-correlation zone in both their PACF and PCCF, where they are ideal for testing. If the zero-correlation zone width is chosen to be large enough to encompass </w:t>
      </w:r>
      <w:proofErr w:type="gramStart"/>
      <w:r w:rsidRPr="008D5013">
        <w:rPr>
          <w:rFonts w:ascii="Times" w:eastAsia="Times" w:hAnsi="Times" w:cs="Times"/>
        </w:rPr>
        <w:t>all of</w:t>
      </w:r>
      <w:proofErr w:type="gramEnd"/>
      <w:r w:rsidRPr="008D5013">
        <w:rPr>
          <w:rFonts w:ascii="Times" w:eastAsia="Times" w:hAnsi="Times" w:cs="Times"/>
        </w:rPr>
        <w:t xml:space="preserve"> the significant reflections in the system, interference from other codes transmitting simultaneously can be eliminated. </w:t>
      </w:r>
      <w:bookmarkEnd w:id="222"/>
      <w:r w:rsidRPr="008D5013">
        <w:rPr>
          <w:rFonts w:ascii="Times" w:eastAsia="Times" w:hAnsi="Times" w:cs="Times"/>
        </w:rPr>
        <w:t xml:space="preserve">To do this, the zero-correlation zone </w:t>
      </w:r>
      <m:oMath>
        <m:sSub>
          <m:sSubPr>
            <m:ctrlPr>
              <w:ins w:id="22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sidRPr="008D5013">
        <w:rPr>
          <w:rFonts w:ascii="Times" w:eastAsia="Times" w:hAnsi="Times" w:cs="Times"/>
          <w:vertAlign w:val="subscript"/>
        </w:rPr>
        <w:t xml:space="preserve"> </w:t>
      </w:r>
      <w:r w:rsidRPr="008D5013">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rsidRPr="008D5013" w14:paraId="3099C4D9" w14:textId="77777777">
        <w:trPr>
          <w:trHeight w:val="283"/>
          <w:jc w:val="center"/>
        </w:trPr>
        <w:tc>
          <w:tcPr>
            <w:tcW w:w="4531" w:type="dxa"/>
            <w:vAlign w:val="center"/>
          </w:tcPr>
          <w:p w14:paraId="3E9ADE7A" w14:textId="77777777" w:rsidR="00437D94" w:rsidRPr="008D5013" w:rsidRDefault="00000000" w:rsidP="00147F42">
            <w:pPr>
              <w:spacing w:line="276" w:lineRule="auto"/>
              <w:jc w:val="center"/>
              <w:rPr>
                <w:rFonts w:ascii="Cambria Math" w:eastAsia="Cambria Math" w:hAnsi="Cambria Math" w:cs="Cambria Math"/>
              </w:rPr>
            </w:pPr>
            <m:oMathPara>
              <m:oMath>
                <m:sSub>
                  <m:sSubPr>
                    <m:ctrlPr>
                      <w:ins w:id="22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ins w:id="226" w:author="Cindy Furse" w:date="2025-04-21T09:59:00Z" w16du:dateUtc="2025-04-21T15:59:00Z">
                        <w:rPr>
                          <w:rFonts w:ascii="Cambria Math" w:eastAsia="Cambria Math" w:hAnsi="Cambria Math" w:cs="Cambria Math"/>
                        </w:rPr>
                      </w:ins>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ins w:id="22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77777777" w:rsidR="00437D94" w:rsidRPr="008D5013" w:rsidRDefault="00000000">
            <w:pPr>
              <w:spacing w:line="276" w:lineRule="auto"/>
              <w:jc w:val="center"/>
              <w:rPr>
                <w:rFonts w:ascii="Times" w:eastAsia="Times" w:hAnsi="Times" w:cs="Times"/>
              </w:rPr>
            </w:pPr>
            <w:r w:rsidRPr="008D5013">
              <w:rPr>
                <w:rFonts w:ascii="Times" w:eastAsia="Times" w:hAnsi="Times" w:cs="Times"/>
              </w:rPr>
              <w:t>(13)</w:t>
            </w:r>
          </w:p>
        </w:tc>
      </w:tr>
    </w:tbl>
    <w:p w14:paraId="16218A6F" w14:textId="09DB0A48" w:rsidR="00437D94" w:rsidRPr="008D5013" w:rsidRDefault="00000000">
      <w:pPr>
        <w:spacing w:before="120"/>
        <w:jc w:val="both"/>
        <w:rPr>
          <w:rFonts w:ascii="Times" w:eastAsia="Times" w:hAnsi="Times" w:cs="Times"/>
        </w:rPr>
      </w:pPr>
      <w:r w:rsidRPr="008D5013">
        <w:rPr>
          <w:rFonts w:ascii="Times" w:eastAsia="Times" w:hAnsi="Times" w:cs="Times"/>
        </w:rPr>
        <w:t xml:space="preserve">where </w:t>
      </w:r>
      <m:oMath>
        <m:r>
          <w:rPr>
            <w:rFonts w:ascii="Cambria Math" w:eastAsia="Cambria Math" w:hAnsi="Cambria Math" w:cs="Cambria Math"/>
          </w:rPr>
          <m:t>2d</m:t>
        </m:r>
      </m:oMath>
      <w:r w:rsidRPr="008D5013">
        <w:rPr>
          <w:rFonts w:ascii="Times" w:eastAsia="Times" w:hAnsi="Times" w:cs="Times"/>
        </w:rPr>
        <w:t xml:space="preserve"> is the distance the farthest reflection will travel </w:t>
      </w:r>
      <w:r w:rsidR="004B63B2" w:rsidRPr="008D5013">
        <w:rPr>
          <w:rFonts w:ascii="Times" w:eastAsia="Times" w:hAnsi="Times" w:cs="Times"/>
        </w:rPr>
        <w:t>i</w:t>
      </w:r>
      <w:r w:rsidRPr="008D5013">
        <w:rPr>
          <w:rFonts w:ascii="Times" w:eastAsia="Times" w:hAnsi="Times" w:cs="Times"/>
        </w:rPr>
        <w:t xml:space="preserve">n the wired network, </w:t>
      </w:r>
      <m:oMath>
        <m:r>
          <w:rPr>
            <w:rFonts w:ascii="Cambria Math" w:eastAsia="Cambria Math" w:hAnsi="Cambria Math" w:cs="Cambria Math"/>
          </w:rPr>
          <m:t>v</m:t>
        </m:r>
      </m:oMath>
      <w:r w:rsidRPr="008D5013">
        <w:rPr>
          <w:rFonts w:ascii="Times" w:eastAsia="Times" w:hAnsi="Times" w:cs="Times"/>
        </w:rPr>
        <w:t xml:space="preserve"> is the propagation speed in the wire, </w:t>
      </w:r>
      <m:oMath>
        <m:sSub>
          <m:sSubPr>
            <m:ctrlPr>
              <w:ins w:id="22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8D5013">
        <w:rPr>
          <w:rFonts w:ascii="Times" w:eastAsia="Times" w:hAnsi="Times" w:cs="Times"/>
        </w:rPr>
        <w:t xml:space="preserve"> is the chip duration. </w:t>
      </w:r>
    </w:p>
    <w:p w14:paraId="352E7852" w14:textId="046C0FBF" w:rsidR="00B40CE7" w:rsidRPr="008D5013" w:rsidRDefault="00000000">
      <w:pPr>
        <w:spacing w:before="120"/>
        <w:jc w:val="both"/>
        <w:rPr>
          <w:rFonts w:ascii="Times" w:eastAsia="Times" w:hAnsi="Times" w:cs="Times"/>
        </w:rPr>
      </w:pPr>
      <w:r w:rsidRPr="008D5013">
        <w:rPr>
          <w:rFonts w:ascii="Times" w:eastAsia="Times" w:hAnsi="Times" w:cs="Times"/>
        </w:rPr>
        <w:t xml:space="preserve">For example, if the chip rate is </w:t>
      </w:r>
      <m:oMath>
        <m:sSub>
          <m:sSubPr>
            <m:ctrlPr>
              <w:ins w:id="22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sidRPr="008D5013">
        <w:rPr>
          <w:rFonts w:ascii="Times" w:eastAsia="Times" w:hAnsi="Times" w:cs="Times"/>
        </w:rPr>
        <w:t xml:space="preserve"> then the corresponding chip duration is </w:t>
      </w:r>
      <m:oMath>
        <m:sSub>
          <m:sSubPr>
            <m:ctrlPr>
              <w:ins w:id="230"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type m:val="lin"/>
            <m:ctrlPr>
              <w:rPr>
                <w:rFonts w:ascii="Cambria Math" w:eastAsia="Cambria Math" w:hAnsi="Cambria Math" w:cs="Cambria Math"/>
                <w:i/>
              </w:rPr>
            </m:ctrlPr>
          </m:fPr>
          <m:num>
            <m:r>
              <w:rPr>
                <w:rFonts w:ascii="Cambria Math" w:eastAsia="Cambria Math" w:hAnsi="Cambria Math" w:cs="Cambria Math"/>
              </w:rPr>
              <m:t>1</m:t>
            </m:r>
          </m:num>
          <m:den>
            <m:sSub>
              <m:sSubPr>
                <m:ctrlPr>
                  <w:ins w:id="23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sidRPr="008D5013">
        <w:rPr>
          <w:rFonts w:ascii="Times" w:eastAsia="Times" w:hAnsi="Times" w:cs="Times"/>
        </w:rPr>
        <w:t>. By assuming</w:t>
      </w:r>
      <w:r w:rsidR="00B445C0" w:rsidRPr="008D5013">
        <w:rPr>
          <w:rFonts w:ascii="Times" w:eastAsia="Times" w:hAnsi="Times" w:cs="Times"/>
        </w:rPr>
        <w:t xml:space="preserve"> </w:t>
      </w:r>
      <w:r w:rsidRPr="008D5013">
        <w:rPr>
          <w:rFonts w:ascii="Times" w:eastAsia="Times" w:hAnsi="Times" w:cs="Times"/>
        </w:rPr>
        <w:t xml:space="preserve">the propagation speed in wires to be two-thirds the speed of light </w:t>
      </w:r>
      <m:oMath>
        <m:r>
          <w:rPr>
            <w:rFonts w:ascii="Cambria Math" w:eastAsia="Cambria Math" w:hAnsi="Cambria Math" w:cs="Cambria Math"/>
          </w:rPr>
          <m:t xml:space="preserve">v=2 x </m:t>
        </m:r>
        <m:sSup>
          <m:sSupPr>
            <m:ctrlPr>
              <w:ins w:id="232"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8D5013">
        <w:rPr>
          <w:rFonts w:ascii="Times" w:eastAsia="Times" w:hAnsi="Times" w:cs="Times"/>
        </w:rPr>
        <w:t xml:space="preserve"> and the zero zone equal to </w:t>
      </w:r>
      <m:oMath>
        <m:r>
          <w:rPr>
            <w:rFonts w:ascii="Cambria Math" w:eastAsia="Cambria Math" w:hAnsi="Cambria Math" w:cs="Cambria Math"/>
          </w:rPr>
          <m:t>16 chips</m:t>
        </m:r>
      </m:oMath>
      <w:r w:rsidRPr="008D5013">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sidRPr="008D5013">
        <w:rPr>
          <w:rFonts w:ascii="Times" w:eastAsia="Times" w:hAnsi="Times" w:cs="Times"/>
        </w:rPr>
        <w:t xml:space="preserve"> from the testing point. The periodic correlation properties of 16 ZCZ </w:t>
      </w:r>
      <w:r w:rsidR="00CB0A9D" w:rsidRPr="008D5013">
        <w:rPr>
          <w:rFonts w:ascii="Times" w:eastAsia="Times" w:hAnsi="Times" w:cs="Times"/>
        </w:rPr>
        <w:t>sequences</w:t>
      </w:r>
      <w:r w:rsidRPr="008D5013">
        <w:rPr>
          <w:rFonts w:ascii="Times" w:eastAsia="Times" w:hAnsi="Times" w:cs="Times"/>
        </w:rPr>
        <w:t xml:space="preserve"> each of length </w:t>
      </w:r>
      <m:oMath>
        <m:r>
          <w:rPr>
            <w:rFonts w:ascii="Cambria Math" w:eastAsia="Cambria Math" w:hAnsi="Cambria Math" w:cs="Cambria Math"/>
          </w:rPr>
          <m:t>N=512</m:t>
        </m:r>
      </m:oMath>
      <w:r w:rsidRPr="008D5013">
        <w:rPr>
          <w:rFonts w:ascii="Times" w:eastAsia="Times" w:hAnsi="Times" w:cs="Times"/>
        </w:rPr>
        <w:t xml:space="preserve"> are shown in Fig. 2. The </w:t>
      </w:r>
      <m:oMath>
        <m:r>
          <w:rPr>
            <w:rFonts w:ascii="Cambria Math" w:eastAsia="Cambria Math" w:hAnsi="Cambria Math" w:cs="Cambria Math"/>
          </w:rPr>
          <m:t>d=64m</m:t>
        </m:r>
      </m:oMath>
      <w:r w:rsidRPr="008D5013">
        <w:rPr>
          <w:rFonts w:ascii="Times" w:eastAsia="Times" w:hAnsi="Times" w:cs="Times"/>
        </w:rPr>
        <w:t xml:space="preserve"> zone is seen (after which, the desired zero correlation disappears).</w:t>
      </w:r>
      <w:r w:rsidR="00250192" w:rsidRPr="008D5013">
        <w:rPr>
          <w:rFonts w:ascii="Times" w:eastAsia="Times" w:hAnsi="Times" w:cs="Times"/>
        </w:rPr>
        <w:t xml:space="preserve"> </w:t>
      </w:r>
      <w:bookmarkStart w:id="233" w:name="_Hlk195000997"/>
      <w:bookmarkStart w:id="234" w:name="_Hlk195522119"/>
      <w:r w:rsidR="00B40CE7" w:rsidRPr="008D5013">
        <w:t xml:space="preserve">A performance metric based on the merit factor was proposed in </w:t>
      </w:r>
      <w:r w:rsidR="00B40CE7" w:rsidRPr="008D5013">
        <w:fldChar w:fldCharType="begin"/>
      </w:r>
      <w:r w:rsidR="00B40CE7" w:rsidRPr="008D5013">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B40CE7" w:rsidRPr="008D5013">
        <w:fldChar w:fldCharType="separate"/>
      </w:r>
      <w:r w:rsidR="00B40CE7" w:rsidRPr="008D5013">
        <w:t>[19]</w:t>
      </w:r>
      <w:r w:rsidR="00B40CE7" w:rsidRPr="008D5013">
        <w:fldChar w:fldCharType="end"/>
      </w:r>
      <w:r w:rsidR="00B40CE7" w:rsidRPr="008D5013">
        <w:t xml:space="preserve"> to evaluate the effectiveness of different sequences. This metric is a ratio of the autocorrelation peak (representing the desired signal) and the cross-correlation sidelobes (representing the interference). It was shown in </w:t>
      </w:r>
      <w:r w:rsidR="00B40CE7" w:rsidRPr="008D5013">
        <w:fldChar w:fldCharType="begin"/>
      </w:r>
      <w:r w:rsidR="00B40CE7" w:rsidRPr="008D5013">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B40CE7" w:rsidRPr="008D5013">
        <w:fldChar w:fldCharType="separate"/>
      </w:r>
      <w:r w:rsidR="00B40CE7" w:rsidRPr="008D5013">
        <w:t>[18]</w:t>
      </w:r>
      <w:r w:rsidR="00B40CE7" w:rsidRPr="008D5013">
        <w:fldChar w:fldCharType="end"/>
      </w:r>
      <w:r w:rsidR="00B40CE7" w:rsidRPr="008D5013">
        <w:t xml:space="preserve"> that ZCZ sequences are promising candidates for simultaneous and distributed diagnosis due to their favorable correlation properties</w:t>
      </w:r>
      <w:bookmarkEnd w:id="233"/>
      <w:r w:rsidR="00B40CE7" w:rsidRPr="008D5013">
        <w:rPr>
          <w:rFonts w:ascii="Times" w:eastAsia="Times" w:hAnsi="Times" w:cs="Times"/>
        </w:rPr>
        <w:t>.</w:t>
      </w:r>
      <w:bookmarkEnd w:id="234"/>
      <w:r w:rsidR="00B40CE7" w:rsidRPr="008D5013">
        <w:rPr>
          <w:rFonts w:ascii="Times" w:eastAsia="Times" w:hAnsi="Times" w:cs="Times"/>
        </w:rPr>
        <w:t xml:space="preserve"> </w:t>
      </w:r>
    </w:p>
    <w:p w14:paraId="678C31F2" w14:textId="1F4BACBC" w:rsidR="00437D94" w:rsidRPr="008D5013" w:rsidRDefault="00000000">
      <w:pPr>
        <w:spacing w:before="120"/>
        <w:jc w:val="both"/>
        <w:rPr>
          <w:rFonts w:ascii="Times" w:eastAsia="Times" w:hAnsi="Times" w:cs="Times"/>
        </w:rPr>
      </w:pPr>
      <w:r w:rsidRPr="008D5013">
        <w:rPr>
          <w:rFonts w:ascii="Times" w:eastAsia="Times" w:hAnsi="Times" w:cs="Times"/>
          <w:noProof/>
        </w:rPr>
        <w:lastRenderedPageBreak/>
        <w:drawing>
          <wp:inline distT="0" distB="0" distL="0" distR="0" wp14:anchorId="01CC2D29" wp14:editId="1E7B7106">
            <wp:extent cx="3193415" cy="1463040"/>
            <wp:effectExtent l="0" t="0" r="6985" b="381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193415" cy="1463040"/>
                    </a:xfrm>
                    <a:prstGeom prst="rect">
                      <a:avLst/>
                    </a:prstGeom>
                    <a:ln/>
                  </pic:spPr>
                </pic:pic>
              </a:graphicData>
            </a:graphic>
          </wp:inline>
        </w:drawing>
      </w:r>
    </w:p>
    <w:p w14:paraId="086502A9" w14:textId="6992A77C" w:rsidR="00437D94" w:rsidRPr="008D5013" w:rsidRDefault="00000000">
      <w:pPr>
        <w:jc w:val="both"/>
        <w:rPr>
          <w:rFonts w:ascii="Times" w:eastAsia="Times" w:hAnsi="Times" w:cs="Times"/>
        </w:rPr>
      </w:pPr>
      <w:bookmarkStart w:id="235" w:name="_heading=h.c2f1olgdfnaf" w:colFirst="0" w:colLast="0"/>
      <w:bookmarkEnd w:id="235"/>
      <w:r w:rsidRPr="008D5013">
        <w:rPr>
          <w:rFonts w:ascii="Times" w:eastAsia="Times" w:hAnsi="Times" w:cs="Times"/>
        </w:rPr>
        <w:t xml:space="preserve">Fig. 2.  PACF (top) and PCCF (bottom) of 16 ZCZ </w:t>
      </w:r>
      <w:r w:rsidR="00BA32AE" w:rsidRPr="008D5013">
        <w:rPr>
          <w:rFonts w:ascii="Times" w:eastAsia="Times" w:hAnsi="Times" w:cs="Times"/>
        </w:rPr>
        <w:t>sequences</w:t>
      </w:r>
      <w:r w:rsidRPr="008D5013">
        <w:rPr>
          <w:rFonts w:ascii="Times" w:eastAsia="Times" w:hAnsi="Times" w:cs="Times"/>
        </w:rPr>
        <w:t xml:space="preserve"> with length </w:t>
      </w:r>
      <m:oMath>
        <m:r>
          <w:rPr>
            <w:rFonts w:ascii="Cambria Math" w:eastAsia="Cambria Math" w:hAnsi="Cambria Math" w:cs="Cambria Math"/>
          </w:rPr>
          <m:t>N=512,</m:t>
        </m:r>
      </m:oMath>
      <w:r w:rsidRPr="008D5013">
        <w:rPr>
          <w:rFonts w:ascii="Times" w:eastAsia="Times" w:hAnsi="Times" w:cs="Times"/>
        </w:rPr>
        <w:t xml:space="preserve"> </w:t>
      </w:r>
      <m:oMath>
        <m:r>
          <w:rPr>
            <w:rFonts w:ascii="Cambria Math" w:eastAsia="Cambria Math" w:hAnsi="Cambria Math" w:cs="Cambria Math"/>
          </w:rPr>
          <m:t>Rc = 25 MHz</m:t>
        </m:r>
      </m:oMath>
      <w:r w:rsidRPr="008D5013">
        <w:rPr>
          <w:rFonts w:ascii="Times" w:eastAsia="Times" w:hAnsi="Times" w:cs="Times"/>
        </w:rPr>
        <w:t>. The zero-correlation zone width is 16 chips (corresponding to 64 m) long.</w:t>
      </w:r>
    </w:p>
    <w:p w14:paraId="2623B688" w14:textId="1CECAA9C" w:rsidR="00437D94" w:rsidRPr="008D5013" w:rsidRDefault="00985F50">
      <w:pPr>
        <w:spacing w:before="120" w:after="120"/>
        <w:jc w:val="both"/>
        <w:rPr>
          <w:rFonts w:ascii="Times" w:eastAsia="Times" w:hAnsi="Times" w:cs="Times"/>
        </w:rPr>
      </w:pPr>
      <w:r w:rsidRPr="008D5013">
        <w:rPr>
          <w:rFonts w:ascii="Times" w:eastAsia="Times" w:hAnsi="Times" w:cs="Times"/>
        </w:rPr>
        <w:t xml:space="preserve">ZCZ </w:t>
      </w:r>
      <w:r w:rsidR="00BA32AE" w:rsidRPr="008D5013">
        <w:rPr>
          <w:rFonts w:ascii="Times" w:eastAsia="Times" w:hAnsi="Times" w:cs="Times"/>
        </w:rPr>
        <w:t>sequences</w:t>
      </w:r>
      <w:r w:rsidRPr="008D5013">
        <w:rPr>
          <w:rFonts w:ascii="Times" w:eastAsia="Times" w:hAnsi="Times" w:cs="Times"/>
        </w:rPr>
        <w:t xml:space="preserve"> are significant because they eliminate the noise term in (12), giving:</w:t>
      </w:r>
    </w:p>
    <w:tbl>
      <w:tblPr>
        <w:tblW w:w="5030" w:type="dxa"/>
        <w:tblLook w:val="04A0" w:firstRow="1" w:lastRow="0" w:firstColumn="1" w:lastColumn="0" w:noHBand="0" w:noVBand="1"/>
      </w:tblPr>
      <w:tblGrid>
        <w:gridCol w:w="4480"/>
        <w:gridCol w:w="550"/>
      </w:tblGrid>
      <w:tr w:rsidR="009D48FB" w:rsidRPr="008D5013" w14:paraId="74849189" w14:textId="77777777" w:rsidTr="00265D67">
        <w:trPr>
          <w:trHeight w:val="283"/>
        </w:trPr>
        <w:tc>
          <w:tcPr>
            <w:tcW w:w="4480" w:type="dxa"/>
            <w:vAlign w:val="center"/>
          </w:tcPr>
          <w:p w14:paraId="0B6CCE49" w14:textId="77777777" w:rsidR="009D48FB" w:rsidRPr="008D5013" w:rsidRDefault="00000000" w:rsidP="00B838AA">
            <w:pPr>
              <w:pStyle w:val="PARAIndent"/>
              <w:spacing w:line="276" w:lineRule="auto"/>
              <w:rPr>
                <w:rFonts w:ascii="Times-Roman" w:hAnsi="Times-Roman"/>
                <w:iCs/>
              </w:rPr>
            </w:pPr>
            <m:oMathPara>
              <m:oMath>
                <m:sSub>
                  <m:sSubPr>
                    <m:ctrlPr>
                      <w:ins w:id="236"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237"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38"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sSub>
                  <m:sSubPr>
                    <m:ctrlPr>
                      <w:ins w:id="239"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240"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ins w:id="241"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242"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243"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5E5CCE35" w:rsidR="009D48FB" w:rsidRPr="008D5013" w:rsidRDefault="009D48FB" w:rsidP="00B838AA">
            <w:pPr>
              <w:pStyle w:val="PARAIndent"/>
              <w:spacing w:line="276" w:lineRule="auto"/>
              <w:ind w:firstLine="0"/>
              <w:rPr>
                <w:rFonts w:ascii="Times-Roman" w:hAnsi="Times-Roman"/>
              </w:rPr>
            </w:pPr>
            <w:r w:rsidRPr="008D5013">
              <w:rPr>
                <w:rFonts w:ascii="Times-Roman" w:hAnsi="Times-Roman"/>
              </w:rPr>
              <w:t>(</w:t>
            </w:r>
            <w:r w:rsidRPr="008D5013">
              <w:rPr>
                <w:rFonts w:ascii="Times-Roman" w:hAnsi="Times-Roman"/>
              </w:rPr>
              <w:fldChar w:fldCharType="begin"/>
            </w:r>
            <w:r w:rsidRPr="008D5013">
              <w:rPr>
                <w:rFonts w:ascii="Times-Roman" w:hAnsi="Times-Roman"/>
              </w:rPr>
              <w:instrText xml:space="preserve"> SEQ Équation \* ARABIC </w:instrText>
            </w:r>
            <w:r w:rsidRPr="008D5013">
              <w:rPr>
                <w:rFonts w:ascii="Times-Roman" w:hAnsi="Times-Roman"/>
              </w:rPr>
              <w:fldChar w:fldCharType="separate"/>
            </w:r>
            <w:r w:rsidR="002D7503" w:rsidRPr="008D5013">
              <w:rPr>
                <w:rFonts w:ascii="Times-Roman" w:hAnsi="Times-Roman"/>
                <w:noProof/>
              </w:rPr>
              <w:t>12</w:t>
            </w:r>
            <w:r w:rsidRPr="008D5013">
              <w:rPr>
                <w:rFonts w:ascii="Times-Roman" w:hAnsi="Times-Roman"/>
              </w:rPr>
              <w:fldChar w:fldCharType="end"/>
            </w:r>
            <w:r w:rsidRPr="008D5013">
              <w:rPr>
                <w:rFonts w:ascii="Times-Roman" w:hAnsi="Times-Roman"/>
              </w:rPr>
              <w:t>)</w:t>
            </w:r>
          </w:p>
        </w:tc>
      </w:tr>
    </w:tbl>
    <w:p w14:paraId="06CA64FD" w14:textId="1345BDE3" w:rsidR="00437D94" w:rsidRPr="008D5013" w:rsidRDefault="00000000">
      <w:pPr>
        <w:widowControl w:val="0"/>
        <w:pBdr>
          <w:top w:val="nil"/>
          <w:left w:val="nil"/>
          <w:bottom w:val="nil"/>
          <w:right w:val="nil"/>
          <w:between w:val="nil"/>
        </w:pBdr>
        <w:spacing w:before="120" w:after="120"/>
        <w:jc w:val="both"/>
        <w:rPr>
          <w:rFonts w:ascii="Times" w:eastAsia="Times" w:hAnsi="Times" w:cs="Times"/>
          <w:color w:val="000000"/>
        </w:rPr>
      </w:pPr>
      <w:r w:rsidRPr="008D5013">
        <w:rPr>
          <w:rFonts w:ascii="Times" w:eastAsia="Times" w:hAnsi="Times" w:cs="Times"/>
          <w:color w:val="000000"/>
        </w:rPr>
        <w:t xml:space="preserve">where </w:t>
      </w:r>
      <m:oMath>
        <m:sSub>
          <m:sSubPr>
            <m:ctrlPr>
              <w:ins w:id="244" w:author="Cindy Furse" w:date="2025-04-21T09:59:00Z" w16du:dateUtc="2025-04-21T15:59:00Z">
                <w:rPr>
                  <w:rFonts w:ascii="Cambria Math" w:eastAsia="Cambria Math" w:hAnsi="Cambria Math" w:cs="Cambria Math"/>
                  <w:color w:val="000000"/>
                </w:rPr>
              </w:ins>
            </m:ctrlPr>
          </m:sSubPr>
          <m:e>
            <m:r>
              <w:rPr>
                <w:rFonts w:ascii="Cambria Math" w:hAnsi="Cambria Math"/>
              </w:rPr>
              <m:t>δ</m:t>
            </m:r>
          </m:e>
          <m:sub>
            <m:r>
              <w:rPr>
                <w:rFonts w:ascii="Cambria Math" w:eastAsia="Cambria Math" w:hAnsi="Cambria Math" w:cs="Cambria Math"/>
                <w:color w:val="000000"/>
              </w:rPr>
              <m:t>l</m:t>
            </m:r>
          </m:sub>
        </m:sSub>
      </m:oMath>
      <w:r w:rsidRPr="008D5013">
        <w:rPr>
          <w:rFonts w:ascii="Times" w:eastAsia="Times" w:hAnsi="Times" w:cs="Times"/>
          <w:color w:val="000000"/>
        </w:rPr>
        <w:t xml:space="preserve"> is the Kronecker delta </w:t>
      </w:r>
      <w:r w:rsidR="004B63B2" w:rsidRPr="008D5013">
        <w:rPr>
          <w:rFonts w:ascii="Times" w:eastAsia="Times" w:hAnsi="Times" w:cs="Times"/>
          <w:color w:val="000000"/>
        </w:rPr>
        <w:t xml:space="preserve">function </w:t>
      </w:r>
      <w:r w:rsidRPr="008D5013">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8D5013" w14:paraId="12D5710C" w14:textId="77777777" w:rsidTr="00B838AA">
        <w:trPr>
          <w:trHeight w:val="227"/>
          <w:jc w:val="center"/>
        </w:trPr>
        <w:tc>
          <w:tcPr>
            <w:tcW w:w="2265" w:type="dxa"/>
            <w:vMerge w:val="restart"/>
            <w:vAlign w:val="center"/>
          </w:tcPr>
          <w:p w14:paraId="19F6F085" w14:textId="77777777" w:rsidR="009D48FB" w:rsidRPr="008D5013" w:rsidRDefault="00000000" w:rsidP="00B838AA">
            <w:pPr>
              <w:spacing w:line="276" w:lineRule="auto"/>
              <w:jc w:val="both"/>
              <w:rPr>
                <w:rFonts w:ascii="Times-Roman" w:hAnsi="Times-Roman" w:cs="Times-Roman"/>
              </w:rPr>
            </w:pPr>
            <m:oMathPara>
              <m:oMathParaPr>
                <m:jc m:val="right"/>
              </m:oMathParaPr>
              <m:oMath>
                <m:sSub>
                  <m:sSubPr>
                    <m:ctrlPr>
                      <w:ins w:id="245"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ins w:id="246" w:author="Cindy Furse" w:date="2025-04-21T09:59:00Z" w16du:dateUtc="2025-04-21T15:59:00Z">
                        <w:rPr>
                          <w:rFonts w:ascii="Cambria Math" w:hAnsi="Cambria Math" w:cs="Times-Roman"/>
                          <w:i/>
                        </w:rPr>
                      </w:ins>
                    </m:ctrlPr>
                  </m:dPr>
                  <m:e>
                    <m:eqArr>
                      <m:eqArrPr>
                        <m:ctrlPr>
                          <w:ins w:id="247" w:author="Cindy Furse" w:date="2025-04-21T09:59:00Z" w16du:dateUtc="2025-04-21T15:59:00Z">
                            <w:rPr>
                              <w:rFonts w:ascii="Cambria Math" w:hAnsi="Cambria Math" w:cs="Times-Roman"/>
                              <w:i/>
                            </w:rPr>
                          </w:ins>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8D5013" w:rsidRDefault="009D48FB" w:rsidP="00B838AA">
            <w:pPr>
              <w:rPr>
                <w:rFonts w:ascii="Times-Roman" w:hAnsi="Times-Roman" w:cs="Times-Roman"/>
              </w:rPr>
            </w:pPr>
            <w:r w:rsidRPr="008D5013">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3BB5B892" w:rsidR="009D48FB" w:rsidRPr="008D5013" w:rsidRDefault="009D48FB" w:rsidP="00B838AA">
            <w:pPr>
              <w:jc w:val="center"/>
              <w:rPr>
                <w:rFonts w:ascii="Times-Roman" w:hAnsi="Times-Roman" w:cs="Times-Roman"/>
              </w:rPr>
            </w:pPr>
            <w:r w:rsidRPr="008D5013">
              <w:rPr>
                <w:rFonts w:ascii="Times-Roman" w:hAnsi="Times-Roman" w:cs="Times-Roman"/>
              </w:rPr>
              <w:t>(</w:t>
            </w:r>
            <w:r w:rsidRPr="008D5013">
              <w:rPr>
                <w:rFonts w:ascii="Times-Roman" w:hAnsi="Times-Roman" w:cs="Times-Roman"/>
              </w:rPr>
              <w:fldChar w:fldCharType="begin"/>
            </w:r>
            <w:r w:rsidRPr="008D5013">
              <w:rPr>
                <w:rFonts w:ascii="Times-Roman" w:hAnsi="Times-Roman" w:cs="Times-Roman"/>
              </w:rPr>
              <w:instrText xml:space="preserve"> SEQ Équation \* ARABIC </w:instrText>
            </w:r>
            <w:r w:rsidRPr="008D5013">
              <w:rPr>
                <w:rFonts w:ascii="Times-Roman" w:hAnsi="Times-Roman" w:cs="Times-Roman"/>
              </w:rPr>
              <w:fldChar w:fldCharType="separate"/>
            </w:r>
            <w:r w:rsidR="002D7503" w:rsidRPr="008D5013">
              <w:rPr>
                <w:rFonts w:ascii="Times-Roman" w:hAnsi="Times-Roman" w:cs="Times-Roman"/>
                <w:noProof/>
              </w:rPr>
              <w:t>13</w:t>
            </w:r>
            <w:r w:rsidRPr="008D5013">
              <w:rPr>
                <w:rFonts w:ascii="Times-Roman" w:hAnsi="Times-Roman" w:cs="Times-Roman"/>
              </w:rPr>
              <w:fldChar w:fldCharType="end"/>
            </w:r>
            <w:r w:rsidRPr="008D5013">
              <w:rPr>
                <w:rFonts w:ascii="Times-Roman" w:hAnsi="Times-Roman" w:cs="Times-Roman"/>
              </w:rPr>
              <w:t>)</w:t>
            </w:r>
          </w:p>
        </w:tc>
      </w:tr>
      <w:tr w:rsidR="009D48FB" w:rsidRPr="008D5013" w14:paraId="3899FF44" w14:textId="77777777" w:rsidTr="00B838AA">
        <w:trPr>
          <w:trHeight w:val="227"/>
          <w:jc w:val="center"/>
        </w:trPr>
        <w:tc>
          <w:tcPr>
            <w:tcW w:w="2265" w:type="dxa"/>
            <w:vMerge/>
            <w:vAlign w:val="center"/>
          </w:tcPr>
          <w:p w14:paraId="215E99F3" w14:textId="77777777" w:rsidR="009D48FB" w:rsidRPr="008D5013" w:rsidRDefault="009D48FB" w:rsidP="00B838AA">
            <w:pPr>
              <w:jc w:val="both"/>
              <w:rPr>
                <w:rFonts w:ascii="Times-Roman" w:hAnsi="Times-Roman" w:cs="Times-Roman"/>
              </w:rPr>
            </w:pPr>
          </w:p>
        </w:tc>
        <w:tc>
          <w:tcPr>
            <w:tcW w:w="2266" w:type="dxa"/>
            <w:vAlign w:val="center"/>
          </w:tcPr>
          <w:p w14:paraId="4544C8C8" w14:textId="77777777" w:rsidR="009D48FB" w:rsidRPr="008D5013" w:rsidRDefault="009D48FB" w:rsidP="00B838AA">
            <w:pPr>
              <w:rPr>
                <w:rFonts w:ascii="Times-Roman" w:hAnsi="Times-Roman" w:cs="Times-Roman"/>
              </w:rPr>
            </w:pPr>
            <w:r w:rsidRPr="008D5013">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8D5013" w:rsidRDefault="009D48FB" w:rsidP="00B838AA">
            <w:pPr>
              <w:jc w:val="center"/>
              <w:rPr>
                <w:rFonts w:ascii="Times-Roman" w:hAnsi="Times-Roman" w:cs="Times-Roman"/>
              </w:rPr>
            </w:pPr>
          </w:p>
        </w:tc>
      </w:tr>
    </w:tbl>
    <w:p w14:paraId="3925A8F3" w14:textId="770BF4BE" w:rsidR="00437D94" w:rsidRPr="008D5013" w:rsidRDefault="00000000">
      <w:pPr>
        <w:spacing w:before="120" w:after="120"/>
        <w:jc w:val="both"/>
        <w:rPr>
          <w:rFonts w:ascii="Times" w:eastAsia="Times" w:hAnsi="Times" w:cs="Times"/>
        </w:rPr>
      </w:pPr>
      <w:r w:rsidRPr="008D5013">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[19]</w:t>
      </w:r>
      <w:r w:rsidR="003F57A6" w:rsidRPr="008D5013">
        <w:rPr>
          <w:rFonts w:ascii="Times" w:eastAsia="Times" w:hAnsi="Times" w:cs="Times"/>
        </w:rPr>
        <w:fldChar w:fldCharType="end"/>
      </w:r>
      <w:r w:rsidRPr="008D5013">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Pr="008D5013" w:rsidRDefault="00000000">
      <w:pPr>
        <w:pStyle w:val="Heading1"/>
        <w:rPr>
          <w:rFonts w:ascii="Times" w:eastAsia="Times" w:hAnsi="Times" w:cs="Times"/>
        </w:rPr>
      </w:pPr>
      <w:r w:rsidRPr="008D5013">
        <w:rPr>
          <w:rFonts w:ascii="Times" w:eastAsia="Times" w:hAnsi="Times" w:cs="Times"/>
        </w:rPr>
        <w:t>Experimental Validation</w:t>
      </w:r>
    </w:p>
    <w:p w14:paraId="4FA22CD4" w14:textId="33928954" w:rsidR="00437D94" w:rsidRPr="008D5013" w:rsidRDefault="00000000">
      <w:pPr>
        <w:jc w:val="both"/>
        <w:rPr>
          <w:rFonts w:ascii="Times" w:eastAsia="Times" w:hAnsi="Times" w:cs="Times"/>
        </w:rPr>
      </w:pPr>
      <w:r w:rsidRPr="008D5013">
        <w:rPr>
          <w:rFonts w:ascii="Times" w:eastAsia="Times" w:hAnsi="Times" w:cs="Times"/>
        </w:rPr>
        <w:t xml:space="preserve">To validate the effectiveness of properly chosen ZCZ </w:t>
      </w:r>
      <w:r w:rsidR="00CF0840" w:rsidRPr="008D5013">
        <w:rPr>
          <w:rFonts w:ascii="Times" w:eastAsia="Times" w:hAnsi="Times" w:cs="Times"/>
        </w:rPr>
        <w:t>sequences</w:t>
      </w:r>
      <w:r w:rsidRPr="008D5013">
        <w:rPr>
          <w:rFonts w:ascii="Times" w:eastAsia="Times" w:hAnsi="Times" w:cs="Times"/>
        </w:rPr>
        <w:t xml:space="preserve"> for distributed sensing, we measure reflection from a simple Y-shaped wire network with a single sensor and </w:t>
      </w:r>
      <w:r w:rsidR="00516E45" w:rsidRPr="008D5013">
        <w:rPr>
          <w:rFonts w:ascii="Times" w:eastAsia="Times" w:hAnsi="Times" w:cs="Times"/>
        </w:rPr>
        <w:t>sequence</w:t>
      </w:r>
      <w:r w:rsidRPr="008D5013">
        <w:rPr>
          <w:rFonts w:ascii="Times" w:eastAsia="Times" w:hAnsi="Times" w:cs="Times"/>
        </w:rPr>
        <w:t xml:space="preserve">. We then add up to 15 simultaneous </w:t>
      </w:r>
      <w:r w:rsidR="00516E45" w:rsidRPr="008D5013">
        <w:rPr>
          <w:rFonts w:ascii="Times" w:eastAsia="Times" w:hAnsi="Times" w:cs="Times"/>
        </w:rPr>
        <w:t>sequences</w:t>
      </w:r>
      <w:r w:rsidRPr="008D5013">
        <w:rPr>
          <w:rFonts w:ascii="Times" w:eastAsia="Times" w:hAnsi="Times" w:cs="Times"/>
        </w:rPr>
        <w:t xml:space="preserve"> as interferers.  We compare</w:t>
      </w:r>
      <w:r w:rsidRPr="008D5013">
        <w:rPr>
          <w:rFonts w:ascii="Times" w:eastAsia="Times" w:hAnsi="Times" w:cs="Times"/>
          <w:i/>
        </w:rPr>
        <w:t xml:space="preserve"> m-</w:t>
      </w:r>
      <w:r w:rsidRPr="008D5013">
        <w:rPr>
          <w:rFonts w:ascii="Times" w:eastAsia="Times" w:hAnsi="Times" w:cs="Times"/>
        </w:rPr>
        <w:t xml:space="preserve">, Gold, and ZCZ </w:t>
      </w:r>
      <w:r w:rsidR="00516E45" w:rsidRPr="008D5013">
        <w:rPr>
          <w:rFonts w:ascii="Times" w:eastAsia="Times" w:hAnsi="Times" w:cs="Times"/>
        </w:rPr>
        <w:t>sequences</w:t>
      </w:r>
      <w:r w:rsidRPr="008D5013">
        <w:rPr>
          <w:rFonts w:ascii="Times" w:eastAsia="Times" w:hAnsi="Times" w:cs="Times"/>
        </w:rPr>
        <w:t>.</w:t>
      </w:r>
    </w:p>
    <w:p w14:paraId="1B9EA2A6" w14:textId="77777777" w:rsidR="00437D94" w:rsidRPr="008D5013" w:rsidRDefault="00000000">
      <w:pPr>
        <w:keepNext/>
        <w:spacing w:before="120" w:after="120"/>
        <w:jc w:val="both"/>
        <w:rPr>
          <w:rFonts w:ascii="Times" w:eastAsia="Times" w:hAnsi="Times" w:cs="Times"/>
          <w:smallCaps/>
          <w:color w:val="0070C0"/>
        </w:rPr>
      </w:pPr>
      <w:r w:rsidRPr="008D5013">
        <w:rPr>
          <w:rFonts w:ascii="Times" w:eastAsia="Times" w:hAnsi="Times" w:cs="Times"/>
          <w:smallCaps/>
          <w:color w:val="004393"/>
        </w:rPr>
        <w:t xml:space="preserve">1) </w:t>
      </w:r>
      <w:r w:rsidRPr="008D5013">
        <w:rPr>
          <w:rFonts w:ascii="Times" w:eastAsia="Times" w:hAnsi="Times" w:cs="Times"/>
          <w:smallCaps/>
          <w:color w:val="0070C0"/>
        </w:rPr>
        <w:t>Test Setup</w:t>
      </w:r>
    </w:p>
    <w:p w14:paraId="1542BE52" w14:textId="17BC411E" w:rsidR="00F17C59" w:rsidRPr="008D5013" w:rsidRDefault="00000000" w:rsidP="00F17C59">
      <w:pPr>
        <w:jc w:val="both"/>
        <w:rPr>
          <w:rFonts w:ascii="Times" w:eastAsia="Times" w:hAnsi="Times" w:cs="Times"/>
        </w:rPr>
      </w:pPr>
      <w:bookmarkStart w:id="248" w:name="_Hlk195510323"/>
      <w:r w:rsidRPr="008D5013">
        <w:rPr>
          <w:rFonts w:ascii="Times" w:eastAsia="Times" w:hAnsi="Times" w:cs="Times"/>
        </w:rPr>
        <w:t xml:space="preserve">We use a Rohde &amp; Schwarz MXO5 oscilloscope with two waveform generators, </w:t>
      </w:r>
      <w:r w:rsidR="00E06D20" w:rsidRPr="008D5013">
        <w:rPr>
          <w:rFonts w:ascii="Times" w:eastAsia="Times" w:hAnsi="Times" w:cs="Times"/>
        </w:rPr>
        <w:t xml:space="preserve">used </w:t>
      </w:r>
      <w:r w:rsidRPr="008D5013">
        <w:rPr>
          <w:rFonts w:ascii="Times" w:eastAsia="Times" w:hAnsi="Times" w:cs="Times"/>
        </w:rPr>
        <w:t xml:space="preserve">as shown in Fig. </w:t>
      </w:r>
      <w:r w:rsidR="00E06D20" w:rsidRPr="008D5013">
        <w:rPr>
          <w:rFonts w:ascii="Times" w:eastAsia="Times" w:hAnsi="Times" w:cs="Times"/>
        </w:rPr>
        <w:t>3</w:t>
      </w:r>
      <w:r w:rsidRPr="008D5013">
        <w:rPr>
          <w:rFonts w:ascii="Times" w:eastAsia="Times" w:hAnsi="Times" w:cs="Times"/>
        </w:rPr>
        <w:t>.</w:t>
      </w:r>
    </w:p>
    <w:p w14:paraId="6645CCC1" w14:textId="1DCE6DD0" w:rsidR="00F17C59" w:rsidRPr="008D5013" w:rsidRDefault="00F17C59" w:rsidP="00F17C59">
      <w:pPr>
        <w:spacing w:before="120" w:after="120"/>
        <w:jc w:val="both"/>
        <w:rPr>
          <w:rFonts w:ascii="Times" w:eastAsia="Times" w:hAnsi="Times" w:cs="Times"/>
          <w:smallCaps/>
          <w:color w:val="004393"/>
        </w:rPr>
      </w:pPr>
      <w:r w:rsidRPr="008D5013">
        <w:rPr>
          <w:rFonts w:ascii="Times-Roman" w:hAnsi="Times-Roman" w:cs="Times-Roman"/>
          <w:noProof/>
          <w:lang w:eastAsia="fr-FR"/>
        </w:rPr>
        <mc:AlternateContent>
          <mc:Choice Requires="wpc">
            <w:drawing>
              <wp:inline distT="0" distB="0" distL="0" distR="0" wp14:anchorId="46995264" wp14:editId="02FAB08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2F82BCC8" w14:textId="77777777" w:rsidR="00F17C59" w:rsidRPr="00CF232E" w:rsidRDefault="00F17C59" w:rsidP="00F17C5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678C28A9" w14:textId="77777777" w:rsidR="00F17C59" w:rsidRDefault="00F17C59" w:rsidP="00F17C5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995264" id="Zone de dessin 55" o:spid="_x0000_s1052"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">
                <v:shape id="_x0000_s1053" type="#_x0000_t75" style="position:absolute;width:30632;height:13773;visibility:visible;mso-wrap-style:square">
                  <v:fill o:detectmouseclick="t"/>
                  <v:path o:connecttype="none"/>
                </v:shape>
                <v:shape id="Zone de texte 130" o:spid="_x0000_s1054"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v:textbox>
                </v:shape>
                <v:shape id="Zone de texte 130" o:spid="_x0000_s1055"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v:textbox>
                </v:shape>
                <v:shape id="Zone de texte 130" o:spid="_x0000_s1056"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v:textbox>
                </v:shape>
                <v:line id="Connecteur droit 7" o:spid="_x0000_s1057"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8"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9"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60"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2F82BCC8" w14:textId="77777777" w:rsidR="00F17C59" w:rsidRPr="00CF232E" w:rsidRDefault="00F17C59" w:rsidP="00F17C59">
                        <m:oMathPara>
                          <m:oMath>
                            <m:r>
                              <w:rPr>
                                <w:rFonts w:ascii="Cambria Math" w:hAnsi="Cambria Math"/>
                              </w:rPr>
                              <m:t>30.5m</m:t>
                            </m:r>
                          </m:oMath>
                        </m:oMathPara>
                      </w:p>
                    </w:txbxContent>
                  </v:textbox>
                </v:shape>
                <v:shape id="Zone de texte 127" o:spid="_x0000_s1061"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2"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3"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4"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5"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6"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7"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8"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v:textbox>
                </v:shape>
                <v:shape id="Connecteur en angle 196" o:spid="_x0000_s1069"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70"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1"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2"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" adj="1372" fillcolor="#9b9b9b" strokecolor="windowText" strokeweight=".5pt">
                    <v:fill color2="#797979" rotate="t" colors="0 #9b9b9b;.5 #8e8e8e;1 #797979" focus="100%" type="gradient">
                      <o:fill v:ext="view" type="gradientUnscaled"/>
                    </v:fill>
                    <v:stroke joinstyle="miter"/>
                  </v:shape>
                  <v:shape id="Cylindre 30" o:spid="_x0000_s1073"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" adj="2873" fillcolor="#9b9b9b" strokecolor="windowText" strokeweight=".5pt">
                    <v:fill color2="#797979" rotate="t" colors="0 #9b9b9b;.5 #8e8e8e;1 #797979" focus="100%" type="gradient">
                      <o:fill v:ext="view" type="gradientUnscaled"/>
                    </v:fill>
                    <v:stroke joinstyle="miter"/>
                  </v:shape>
                </v:group>
                <v:line id="Connecteur droit 7" o:spid="_x0000_s1074"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5"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678C28A9" w14:textId="77777777" w:rsidR="00F17C59" w:rsidRDefault="00F17C59" w:rsidP="00F17C59">
                        <w:pPr>
                          <w:jc w:val="center"/>
                          <w:rPr>
                            <w:b/>
                            <w:bCs/>
                            <w:sz w:val="18"/>
                            <w:szCs w:val="18"/>
                          </w:rPr>
                        </w:pPr>
                        <w:r>
                          <w:rPr>
                            <w:b/>
                            <w:bCs/>
                            <w:sz w:val="18"/>
                            <w:szCs w:val="18"/>
                          </w:rPr>
                          <w:t xml:space="preserve">Scope </w:t>
                        </w:r>
                      </w:p>
                    </w:txbxContent>
                  </v:textbox>
                </v:shape>
                <v:shape id="Connecteur droit avec flèche 31" o:spid="_x0000_s1076"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7"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8"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9"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" adj="1372" fillcolor="#9b9b9b" strokecolor="windowText" strokeweight=".5pt">
                    <v:fill color2="#797979" rotate="t" colors="0 #9b9b9b;.5 #8e8e8e;1 #797979" focus="100%" type="gradient">
                      <o:fill v:ext="view" type="gradientUnscaled"/>
                    </v:fill>
                    <v:stroke joinstyle="miter"/>
                  </v:shape>
                  <v:shape id="Cylindre 30" o:spid="_x0000_s1080"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" adj="2873" fillcolor="#9b9b9b" strokecolor="windowText" strokeweight=".5pt">
                    <v:fill color2="#797979" rotate="t" colors="0 #9b9b9b;.5 #8e8e8e;1 #797979" focus="100%" type="gradient">
                      <o:fill v:ext="view" type="gradientUnscaled"/>
                    </v:fill>
                    <v:stroke joinstyle="miter"/>
                  </v:shape>
                </v:group>
                <w10:anchorlock/>
              </v:group>
            </w:pict>
          </mc:Fallback>
        </mc:AlternateContent>
      </w:r>
      <w:r w:rsidRPr="008D5013">
        <w:rPr>
          <w:rFonts w:ascii="Times" w:eastAsia="Times" w:hAnsi="Times" w:cs="Times"/>
        </w:rPr>
        <w:t xml:space="preserve">Fig. </w:t>
      </w:r>
      <w:r w:rsidR="00E06D20" w:rsidRPr="008D5013">
        <w:rPr>
          <w:rFonts w:ascii="Times" w:eastAsia="Times" w:hAnsi="Times" w:cs="Times"/>
        </w:rPr>
        <w:t>3</w:t>
      </w:r>
      <w:r w:rsidRPr="008D5013">
        <w:rPr>
          <w:rFonts w:ascii="Times" w:eastAsia="Times" w:hAnsi="Times" w:cs="Times"/>
        </w:rPr>
        <w:t xml:space="preserve">.  Experimental setup for simultaneous diagnosis using SS/STDR distributed reflectometry. </w:t>
      </w:r>
    </w:p>
    <w:p w14:paraId="49A78C4C" w14:textId="7D367342" w:rsidR="00223429" w:rsidRPr="008D5013" w:rsidRDefault="00000000" w:rsidP="005F705E">
      <w:pPr>
        <w:spacing w:before="120" w:after="120"/>
        <w:jc w:val="both"/>
      </w:pPr>
      <w:r w:rsidRPr="008D5013">
        <w:rPr>
          <w:rFonts w:ascii="Times" w:eastAsia="Times" w:hAnsi="Times" w:cs="Times"/>
        </w:rPr>
        <w:t xml:space="preserve"> </w:t>
      </w:r>
      <w:bookmarkStart w:id="249" w:name="_Hlk195510253"/>
      <w:bookmarkEnd w:id="248"/>
      <w:sdt>
        <w:sdtPr>
          <w:tag w:val="goog_rdk_51"/>
          <w:id w:val="481122944"/>
        </w:sdtPr>
        <w:sdtContent>
          <w:sdt>
            <w:sdtPr>
              <w:tag w:val="goog_rdk_52"/>
              <w:id w:val="883455127"/>
            </w:sdtPr>
            <w:sdtContent>
              <w:r w:rsidR="006B491A" w:rsidRPr="008D5013">
                <w:t>The f</w:t>
              </w:r>
              <w:r w:rsidRPr="008D5013">
                <w:rPr>
                  <w:rFonts w:ascii="Times" w:eastAsia="Times" w:hAnsi="Times" w:cs="Times"/>
                </w:rPr>
                <w:t xml:space="preserve">unction generators </w:t>
              </w:r>
              <w:r w:rsidR="006B491A" w:rsidRPr="008D5013">
                <w:rPr>
                  <w:rFonts w:ascii="Times" w:eastAsia="Times" w:hAnsi="Times" w:cs="Times"/>
                </w:rPr>
                <w:t>in th</w:t>
              </w:r>
              <w:r w:rsidR="00E06D20" w:rsidRPr="008D5013">
                <w:rPr>
                  <w:rFonts w:ascii="Times" w:eastAsia="Times" w:hAnsi="Times" w:cs="Times"/>
                </w:rPr>
                <w:t>e</w:t>
              </w:r>
              <w:r w:rsidR="006B491A" w:rsidRPr="008D5013">
                <w:rPr>
                  <w:rFonts w:ascii="Times" w:eastAsia="Times" w:hAnsi="Times" w:cs="Times"/>
                </w:rPr>
                <w:t xml:space="preserve"> scope </w:t>
              </w:r>
              <w:r w:rsidRPr="008D5013">
                <w:rPr>
                  <w:rFonts w:ascii="Times" w:eastAsia="Times" w:hAnsi="Times" w:cs="Times"/>
                </w:rPr>
                <w:t xml:space="preserve">output predefined waveforms at 625 </w:t>
              </w:r>
              <w:proofErr w:type="spellStart"/>
              <w:r w:rsidRPr="008D5013">
                <w:rPr>
                  <w:rFonts w:ascii="Times" w:eastAsia="Times" w:hAnsi="Times" w:cs="Times"/>
                </w:rPr>
                <w:t>Msample</w:t>
              </w:r>
              <w:proofErr w:type="spellEnd"/>
              <w:r w:rsidRPr="008D5013">
                <w:rPr>
                  <w:rFonts w:ascii="Times" w:eastAsia="Times" w:hAnsi="Times" w:cs="Times"/>
                </w:rPr>
                <w:t>/s, while</w:t>
              </w:r>
              <w:r w:rsidR="006B491A" w:rsidRPr="008D5013">
                <w:rPr>
                  <w:rFonts w:ascii="Times" w:eastAsia="Times" w:hAnsi="Times" w:cs="Times"/>
                </w:rPr>
                <w:t xml:space="preserve"> its</w:t>
              </w:r>
              <w:r w:rsidRPr="008D5013">
                <w:rPr>
                  <w:rFonts w:ascii="Times" w:eastAsia="Times" w:hAnsi="Times" w:cs="Times"/>
                </w:rPr>
                <w:t xml:space="preserve"> arbitrary waveform generators output user-defined waveforms with rates up to 312.5 </w:t>
              </w:r>
              <w:proofErr w:type="spellStart"/>
              <w:r w:rsidRPr="008D5013">
                <w:rPr>
                  <w:rFonts w:ascii="Times" w:eastAsia="Times" w:hAnsi="Times" w:cs="Times"/>
                </w:rPr>
                <w:t>Msample</w:t>
              </w:r>
              <w:proofErr w:type="spellEnd"/>
              <w:r w:rsidRPr="008D5013">
                <w:rPr>
                  <w:rFonts w:ascii="Times" w:eastAsia="Times" w:hAnsi="Times" w:cs="Times"/>
                </w:rPr>
                <w:t xml:space="preserve">/s. We generated a signal </w:t>
              </w:r>
              <w:r w:rsidR="006B491A" w:rsidRPr="008D5013">
                <w:rPr>
                  <w:rFonts w:ascii="Times" w:eastAsia="Times" w:hAnsi="Times" w:cs="Times"/>
                </w:rPr>
                <w:t>sequence</w:t>
              </w:r>
              <w:r w:rsidRPr="008D5013">
                <w:rPr>
                  <w:rFonts w:ascii="Times" w:eastAsia="Times" w:hAnsi="Times" w:cs="Times"/>
                </w:rPr>
                <w:t xml:space="preserve"> using MATLAB and uploaded it to the arbitrary waveform generator. </w:t>
              </w:r>
              <w:r w:rsidRPr="008D5013">
                <w:rPr>
                  <w:rFonts w:ascii="Times" w:eastAsia="Times" w:hAnsi="Times" w:cs="Times"/>
                </w:rPr>
                <w:t>The signal was captured by using one of the input channels (8 channels) with input impedance that can be set to either 50 Ω or 1 MΩ.</w:t>
              </w:r>
            </w:sdtContent>
          </w:sdt>
          <w:r w:rsidRPr="008D5013">
            <w:rPr>
              <w:rFonts w:ascii="Times" w:eastAsia="Times" w:hAnsi="Times" w:cs="Times"/>
            </w:rPr>
            <w:t xml:space="preserve"> </w:t>
          </w:r>
          <w:r w:rsidR="006B491A" w:rsidRPr="008D5013">
            <w:rPr>
              <w:rFonts w:ascii="Times" w:eastAsia="Times" w:hAnsi="Times" w:cs="Times"/>
            </w:rPr>
            <w:t xml:space="preserve">An example of 30 chips of a 25 MHz m-sequence signal </w:t>
          </w:r>
          <w:r w:rsidR="001D684F" w:rsidRPr="008D5013">
            <w:rPr>
              <w:rFonts w:ascii="Times" w:eastAsia="Times" w:hAnsi="Times" w:cs="Times"/>
            </w:rPr>
            <w:t>is</w:t>
          </w:r>
          <w:r w:rsidR="006B491A" w:rsidRPr="008D5013">
            <w:rPr>
              <w:rFonts w:ascii="Times" w:eastAsia="Times" w:hAnsi="Times" w:cs="Times"/>
            </w:rPr>
            <w:t xml:space="preserve"> shown in Fig. </w:t>
          </w:r>
          <w:r w:rsidR="00E06D20" w:rsidRPr="008D5013">
            <w:rPr>
              <w:rFonts w:ascii="Times" w:eastAsia="Times" w:hAnsi="Times" w:cs="Times"/>
            </w:rPr>
            <w:t>4</w:t>
          </w:r>
          <w:r w:rsidR="006B491A" w:rsidRPr="008D5013">
            <w:rPr>
              <w:rFonts w:ascii="Times" w:eastAsia="Times" w:hAnsi="Times" w:cs="Times"/>
            </w:rPr>
            <w:t>. The theoretical and measured values (using a direct connection between generator and scope) are compared.</w:t>
          </w:r>
        </w:sdtContent>
      </w:sdt>
      <w:bookmarkStart w:id="250" w:name="_heading=h.rku0481lyzg2" w:colFirst="0" w:colLast="0"/>
      <w:bookmarkEnd w:id="249"/>
      <w:bookmarkEnd w:id="250"/>
    </w:p>
    <w:p w14:paraId="13A04EBD" w14:textId="77777777" w:rsidR="009E2802" w:rsidRPr="008D5013" w:rsidRDefault="00384508" w:rsidP="00B445C0">
      <w:pPr>
        <w:keepNext/>
        <w:jc w:val="center"/>
      </w:pPr>
      <w:r w:rsidRPr="008D5013">
        <w:rPr>
          <w:noProof/>
        </w:rPr>
        <w:drawing>
          <wp:inline distT="0" distB="0" distL="0" distR="0" wp14:anchorId="5F5F6C4B" wp14:editId="13E28477">
            <wp:extent cx="2776997" cy="1463040"/>
            <wp:effectExtent l="0" t="0" r="4445" b="381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4834" t="4130" r="7463"/>
                    <a:stretch/>
                  </pic:blipFill>
                  <pic:spPr bwMode="auto">
                    <a:xfrm>
                      <a:off x="0" y="0"/>
                      <a:ext cx="277699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27513BFB" w:rsidR="00384508" w:rsidRPr="008D5013" w:rsidRDefault="009E2802" w:rsidP="001D684F">
      <w:pPr>
        <w:pStyle w:val="Caption"/>
        <w:spacing w:after="0"/>
        <w:jc w:val="both"/>
        <w:rPr>
          <w:i w:val="0"/>
          <w:iCs w:val="0"/>
          <w:color w:val="auto"/>
        </w:rPr>
      </w:pPr>
      <w:r w:rsidRPr="008D5013">
        <w:rPr>
          <w:i w:val="0"/>
          <w:iCs w:val="0"/>
          <w:color w:val="auto"/>
        </w:rPr>
        <w:t xml:space="preserve">Fig </w:t>
      </w:r>
      <w:r w:rsidR="00E06D20" w:rsidRPr="008D5013">
        <w:rPr>
          <w:i w:val="0"/>
          <w:iCs w:val="0"/>
          <w:color w:val="auto"/>
        </w:rPr>
        <w:t>4</w:t>
      </w:r>
      <w:r w:rsidR="007D4351" w:rsidRPr="008D5013">
        <w:rPr>
          <w:i w:val="0"/>
          <w:iCs w:val="0"/>
          <w:color w:val="auto"/>
        </w:rPr>
        <w:t xml:space="preserve">. </w:t>
      </w:r>
      <w:r w:rsidRPr="008D5013">
        <w:rPr>
          <w:i w:val="0"/>
          <w:iCs w:val="0"/>
          <w:color w:val="auto"/>
        </w:rPr>
        <w:t>First 30 chips of the 25 MHz m-sequence comparing the ideal (theoretical) and measured (generated) time domain values.</w:t>
      </w:r>
    </w:p>
    <w:p w14:paraId="468BED4A" w14:textId="5B4F3384" w:rsidR="00384508" w:rsidRPr="008D5013" w:rsidRDefault="00384508" w:rsidP="00384508">
      <w:pPr>
        <w:spacing w:before="120" w:after="120"/>
        <w:jc w:val="both"/>
      </w:pPr>
      <w:r w:rsidRPr="008D5013">
        <w:rPr>
          <w:rFonts w:ascii="Times" w:eastAsia="Times" w:hAnsi="Times" w:cs="Times"/>
        </w:rPr>
        <w:t>Three RG-58 coaxial cables with characteristic impedance 50Ω are used to form the Y-network. Generator 1 (Gen1) is connected at A to a 30.5 m cable, which connects at B to a T-junction of 13.7 m and 31.2 m cables. The BNC T-adapter at A also connects channel 1 of the oscilloscope. The signals</w:t>
      </w:r>
      <w:sdt>
        <w:sdtPr>
          <w:tag w:val="goog_rdk_53"/>
          <w:id w:val="-202328940"/>
        </w:sdtPr>
        <w:sdtContent>
          <w:r w:rsidR="006B491A" w:rsidRPr="008D5013">
            <w:t xml:space="preserve"> </w:t>
          </w:r>
          <w:sdt>
            <w:sdtPr>
              <w:tag w:val="goog_rdk_54"/>
              <w:id w:val="1128587819"/>
            </w:sdtPr>
            <w:sdtContent>
              <w:r w:rsidR="006B491A" w:rsidRPr="008D5013">
                <w:t xml:space="preserve">are </w:t>
              </w:r>
              <w:r w:rsidRPr="008D5013">
                <w:rPr>
                  <w:rFonts w:ascii="Times" w:eastAsia="Times" w:hAnsi="Times" w:cs="Times"/>
                </w:rPr>
                <w:t xml:space="preserve">generated based on </w:t>
              </w:r>
              <w:r w:rsidR="006B491A" w:rsidRPr="008D5013">
                <w:rPr>
                  <w:rFonts w:ascii="Times" w:eastAsia="Times" w:hAnsi="Times" w:cs="Times"/>
                </w:rPr>
                <w:t xml:space="preserve">sequences </w:t>
              </w:r>
              <w:r w:rsidRPr="008D5013">
                <w:rPr>
                  <w:rFonts w:ascii="Times" w:eastAsia="Times" w:hAnsi="Times" w:cs="Times"/>
                </w:rPr>
                <w:t xml:space="preserve">uploaded </w:t>
              </w:r>
              <w:r w:rsidR="006B491A" w:rsidRPr="008D5013">
                <w:rPr>
                  <w:rFonts w:ascii="Times" w:eastAsia="Times" w:hAnsi="Times" w:cs="Times"/>
                </w:rPr>
                <w:t xml:space="preserve">from </w:t>
              </w:r>
              <w:r w:rsidRPr="008D5013">
                <w:rPr>
                  <w:rFonts w:ascii="Times" w:eastAsia="Times" w:hAnsi="Times" w:cs="Times"/>
                </w:rPr>
                <w:t>MATLAB</w:t>
              </w:r>
              <w:r w:rsidR="006B491A" w:rsidRPr="008D5013">
                <w:rPr>
                  <w:rFonts w:ascii="Times" w:eastAsia="Times" w:hAnsi="Times" w:cs="Times"/>
                </w:rPr>
                <w:t>. These</w:t>
              </w:r>
            </w:sdtContent>
          </w:sdt>
        </w:sdtContent>
      </w:sdt>
      <w:r w:rsidRPr="008D5013">
        <w:rPr>
          <w:rFonts w:ascii="Times" w:eastAsia="Times" w:hAnsi="Times" w:cs="Times"/>
        </w:rPr>
        <w:t xml:space="preserve"> </w:t>
      </w:r>
      <w:r w:rsidR="006B491A" w:rsidRPr="008D5013">
        <w:rPr>
          <w:rFonts w:ascii="Times" w:eastAsia="Times" w:hAnsi="Times" w:cs="Times"/>
        </w:rPr>
        <w:t>are</w:t>
      </w:r>
      <w:r w:rsidRPr="008D5013">
        <w:rPr>
          <w:rFonts w:ascii="Times" w:eastAsia="Times" w:hAnsi="Times" w:cs="Times"/>
        </w:rPr>
        <w:t xml:space="preserve"> either STDR or SSTDR. The STDR is a square wave modulated by a sequence (as in (1)</w:t>
      </w:r>
      <w:r w:rsidR="007D4351" w:rsidRPr="008D5013">
        <w:rPr>
          <w:rFonts w:ascii="Times" w:eastAsia="Times" w:hAnsi="Times" w:cs="Times"/>
        </w:rPr>
        <w:t xml:space="preserve">, shown in Fig. </w:t>
      </w:r>
      <w:r w:rsidR="00371AF7" w:rsidRPr="008D5013">
        <w:rPr>
          <w:rFonts w:ascii="Times" w:eastAsia="Times" w:hAnsi="Times" w:cs="Times"/>
        </w:rPr>
        <w:t>4</w:t>
      </w:r>
      <w:r w:rsidRPr="008D5013">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8D5013">
        <w:rPr>
          <w:rFonts w:ascii="Times" w:eastAsia="Times" w:hAnsi="Times" w:cs="Times"/>
        </w:rPr>
        <w:t xml:space="preserve"> for </w:t>
      </w:r>
      <w:r w:rsidRPr="008D5013">
        <w:rPr>
          <w:rFonts w:ascii="Times" w:eastAsia="Times" w:hAnsi="Times" w:cs="Times"/>
          <w:i/>
        </w:rPr>
        <w:t>m-</w:t>
      </w:r>
      <w:r w:rsidRPr="008D5013">
        <w:rPr>
          <w:rFonts w:ascii="Times" w:eastAsia="Times" w:hAnsi="Times" w:cs="Times"/>
        </w:rPr>
        <w:t xml:space="preserve"> and </w:t>
      </w:r>
      <w:proofErr w:type="gramStart"/>
      <w:r w:rsidRPr="008D5013">
        <w:rPr>
          <w:rFonts w:ascii="Times" w:eastAsia="Times" w:hAnsi="Times" w:cs="Times"/>
        </w:rPr>
        <w:t>Gold</w:t>
      </w:r>
      <w:proofErr w:type="gramEnd"/>
      <w:r w:rsidRPr="008D5013">
        <w:rPr>
          <w:rFonts w:ascii="Times" w:eastAsia="Times" w:hAnsi="Times" w:cs="Times"/>
        </w:rPr>
        <w:t xml:space="preserve"> sequences, and </w:t>
      </w:r>
      <m:oMath>
        <m:r>
          <w:rPr>
            <w:rFonts w:ascii="Cambria Math" w:eastAsia="Cambria Math" w:hAnsi="Cambria Math" w:cs="Cambria Math"/>
          </w:rPr>
          <m:t>N=512</m:t>
        </m:r>
      </m:oMath>
      <w:r w:rsidRPr="008D5013">
        <w:rPr>
          <w:rFonts w:ascii="Times" w:eastAsia="Times" w:hAnsi="Times" w:cs="Times"/>
        </w:rPr>
        <w:t xml:space="preserve"> for ZCZ sequences. </w:t>
      </w:r>
      <w:sdt>
        <w:sdtPr>
          <w:tag w:val="goog_rdk_55"/>
          <w:id w:val="-353119985"/>
        </w:sdtPr>
        <w:sdtContent>
          <w:r w:rsidRPr="008D5013">
            <w:rPr>
              <w:rFonts w:ascii="Times" w:eastAsia="Times" w:hAnsi="Times" w:cs="Times"/>
            </w:rPr>
            <w:t>The chip rate is</w:t>
          </w:r>
        </w:sdtContent>
      </w:sdt>
      <w:sdt>
        <w:sdtPr>
          <w:tag w:val="goog_rdk_56"/>
          <w:id w:val="-2022764432"/>
        </w:sdtPr>
        <w:sdtContent>
          <w:r w:rsidRPr="008D5013">
            <w:rPr>
              <w:rFonts w:ascii="Times" w:eastAsia="Times" w:hAnsi="Times" w:cs="Times"/>
              <w:i/>
            </w:rPr>
            <w:t xml:space="preserve"> </w:t>
          </w:r>
        </w:sdtContent>
      </w:sdt>
      <m:oMath>
        <m:r>
          <w:rPr>
            <w:rFonts w:ascii="Cambria Math" w:eastAsia="Cambria Math" w:hAnsi="Cambria Math" w:cs="Cambria Math"/>
          </w:rPr>
          <m:t>25 MHz,</m:t>
        </m:r>
      </m:oMath>
      <w:sdt>
        <w:sdtPr>
          <w:tag w:val="goog_rdk_57"/>
          <w:id w:val="-598566196"/>
        </w:sdtPr>
        <w:sdtContent>
          <w:r w:rsidRPr="008D5013">
            <w:rPr>
              <w:rFonts w:ascii="Times" w:eastAsia="Times" w:hAnsi="Times" w:cs="Times"/>
            </w:rPr>
            <w:t xml:space="preserve"> giving a chip duration of </w:t>
          </w:r>
        </w:sdtContent>
      </w:sdt>
      <m:oMath>
        <m:sSub>
          <m:sSubPr>
            <m:ctrlPr>
              <w:ins w:id="25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=40 ns</m:t>
        </m:r>
      </m:oMath>
      <w:sdt>
        <w:sdtPr>
          <w:tag w:val="goog_rdk_58"/>
          <w:id w:val="1166975095"/>
        </w:sdtPr>
        <w:sdtContent>
          <w:r w:rsidRPr="008D5013">
            <w:rPr>
              <w:rFonts w:ascii="Times" w:eastAsia="Times" w:hAnsi="Times" w:cs="Times"/>
            </w:rPr>
            <w:t>.</w:t>
          </w:r>
        </w:sdtContent>
      </w:sdt>
      <w:r w:rsidRPr="008D5013">
        <w:rPr>
          <w:rFonts w:ascii="Times" w:eastAsia="Times" w:hAnsi="Times" w:cs="Times"/>
          <w:color w:val="FF0000"/>
        </w:rPr>
        <w:t xml:space="preserve"> </w:t>
      </w:r>
      <w:r w:rsidRPr="008D5013">
        <w:rPr>
          <w:rFonts w:ascii="Times" w:eastAsia="Times" w:hAnsi="Times" w:cs="Times"/>
        </w:rPr>
        <w:t xml:space="preserve">The sequence is </w:t>
      </w:r>
      <w:proofErr w:type="gramStart"/>
      <w:r w:rsidRPr="008D5013">
        <w:rPr>
          <w:rFonts w:ascii="Times" w:eastAsia="Times" w:hAnsi="Times" w:cs="Times"/>
        </w:rPr>
        <w:t>up-sampled</w:t>
      </w:r>
      <w:proofErr w:type="gramEnd"/>
      <w:r w:rsidRPr="008D5013">
        <w:rPr>
          <w:rFonts w:ascii="Times" w:eastAsia="Times" w:hAnsi="Times" w:cs="Times"/>
        </w:rPr>
        <w:t xml:space="preserve"> by a factor of </w:t>
      </w:r>
      <m:oMath>
        <m:sSub>
          <m:sSubPr>
            <m:ctrlPr>
              <w:ins w:id="25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8D5013">
        <w:rPr>
          <w:rFonts w:ascii="Times" w:eastAsia="Times" w:hAnsi="Times" w:cs="Times"/>
        </w:rPr>
        <w:t xml:space="preserve"> so the sample rate is </w:t>
      </w:r>
      <m:oMath>
        <m:r>
          <w:rPr>
            <w:rFonts w:ascii="Cambria Math" w:eastAsia="Cambria Math" w:hAnsi="Cambria Math" w:cs="Cambria Math"/>
          </w:rPr>
          <m:t>250 MHz</m:t>
        </m:r>
      </m:oMath>
      <w:r w:rsidRPr="008D5013">
        <w:rPr>
          <w:rFonts w:ascii="Times" w:eastAsia="Times" w:hAnsi="Times" w:cs="Times"/>
          <w:i/>
        </w:rPr>
        <w:t>.</w:t>
      </w:r>
      <w:r w:rsidRPr="008D5013">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8D5013">
        <w:rPr>
          <w:rFonts w:ascii="Times" w:eastAsia="Times" w:hAnsi="Times" w:cs="Times"/>
        </w:rPr>
        <w:t>.</w:t>
      </w:r>
      <w:sdt>
        <w:sdtPr>
          <w:tag w:val="goog_rdk_59"/>
          <w:id w:val="1041624488"/>
        </w:sdtPr>
        <w:sdtContent>
          <w:r w:rsidRPr="008D5013">
            <w:rPr>
              <w:rFonts w:ascii="Times" w:eastAsia="Times" w:hAnsi="Times" w:cs="Times"/>
            </w:rPr>
            <w:t xml:space="preserve"> </w:t>
          </w:r>
          <w:bookmarkStart w:id="253" w:name="_Hlk195510387"/>
          <w:sdt>
            <w:sdtPr>
              <w:tag w:val="goog_rdk_60"/>
              <w:id w:val="352154689"/>
            </w:sdtPr>
            <w:sdtEndPr>
              <w:rPr>
                <w:color w:val="FF0000"/>
              </w:rPr>
            </w:sdtEndPr>
            <w:sdtContent>
              <w:r w:rsidRPr="008D5013">
                <w:rPr>
                  <w:rFonts w:ascii="Times" w:eastAsia="Times" w:hAnsi="Times" w:cs="Times"/>
                </w:rPr>
                <w:t>The reflected signals come back to the scope through the T-junction at A. Then the signals are downloaded and processed (cross-correlated with</w:t>
              </w:r>
              <w:r w:rsidR="006B491A" w:rsidRPr="008D5013">
                <w:rPr>
                  <w:rFonts w:ascii="Times" w:eastAsia="Times" w:hAnsi="Times" w:cs="Times"/>
                </w:rPr>
                <w:t xml:space="preserve"> the</w:t>
              </w:r>
              <w:r w:rsidRPr="008D5013">
                <w:rPr>
                  <w:rFonts w:ascii="Times" w:eastAsia="Times" w:hAnsi="Times" w:cs="Times"/>
                </w:rPr>
                <w:t xml:space="preserve"> incident signal) using MATLAB.</w:t>
              </w:r>
            </w:sdtContent>
          </w:sdt>
          <w:bookmarkEnd w:id="253"/>
          <w:r w:rsidRPr="008D5013">
            <w:rPr>
              <w:rFonts w:ascii="Times" w:eastAsia="Times" w:hAnsi="Times" w:cs="Times"/>
              <w:color w:val="FF0000"/>
            </w:rPr>
            <w:t xml:space="preserve"> </w:t>
          </w:r>
        </w:sdtContent>
      </w:sdt>
    </w:p>
    <w:p w14:paraId="06C2EEF8" w14:textId="77777777" w:rsidR="00437D94" w:rsidRPr="008D5013" w:rsidRDefault="00000000">
      <w:pPr>
        <w:spacing w:before="120" w:after="120"/>
        <w:rPr>
          <w:rFonts w:ascii="Helvetica Neue" w:eastAsia="Helvetica Neue" w:hAnsi="Helvetica Neue" w:cs="Helvetica Neue"/>
          <w:smallCaps/>
          <w:color w:val="004393"/>
        </w:rPr>
      </w:pPr>
      <w:r w:rsidRPr="008D5013">
        <w:rPr>
          <w:rFonts w:ascii="Helvetica Neue" w:eastAsia="Helvetica Neue" w:hAnsi="Helvetica Neue" w:cs="Helvetica Neue"/>
          <w:smallCaps/>
          <w:color w:val="004393"/>
        </w:rPr>
        <w:t>2) Single-point diagnosis of wire network</w:t>
      </w:r>
    </w:p>
    <w:p w14:paraId="7F5656DD" w14:textId="016D5D6C" w:rsidR="00437D94" w:rsidRPr="008D5013" w:rsidRDefault="00000000">
      <w:pPr>
        <w:spacing w:after="120"/>
        <w:jc w:val="both"/>
        <w:rPr>
          <w:rFonts w:ascii="Times" w:eastAsia="Times" w:hAnsi="Times" w:cs="Times"/>
        </w:rPr>
      </w:pPr>
      <w:r w:rsidRPr="008D5013">
        <w:rPr>
          <w:rFonts w:ascii="Times" w:eastAsia="Times" w:hAnsi="Times" w:cs="Times"/>
        </w:rPr>
        <w:t xml:space="preserve">In this section, we consider reflection from the wired network in Fig. </w:t>
      </w:r>
      <w:r w:rsidR="00371AF7" w:rsidRPr="008D5013">
        <w:rPr>
          <w:rFonts w:ascii="Times" w:eastAsia="Times" w:hAnsi="Times" w:cs="Times"/>
        </w:rPr>
        <w:t>3</w:t>
      </w:r>
      <w:r w:rsidRPr="008D5013">
        <w:rPr>
          <w:rFonts w:ascii="Times" w:eastAsia="Times" w:hAnsi="Times" w:cs="Times"/>
        </w:rPr>
        <w:t xml:space="preserve"> using only Gen 1 at A, transmitting an </w:t>
      </w:r>
      <w:r w:rsidRPr="008D5013">
        <w:rPr>
          <w:rFonts w:ascii="Times" w:eastAsia="Times" w:hAnsi="Times" w:cs="Times"/>
          <w:i/>
        </w:rPr>
        <w:t>m</w:t>
      </w:r>
      <w:r w:rsidRPr="008D5013">
        <w:rPr>
          <w:rFonts w:ascii="Times" w:eastAsia="Times" w:hAnsi="Times" w:cs="Times"/>
        </w:rPr>
        <w:t xml:space="preserve">-sequence. We expect </w:t>
      </w:r>
      <w:r w:rsidRPr="008D5013">
        <w:rPr>
          <w:rFonts w:ascii="Times" w:eastAsia="Times" w:hAnsi="Times" w:cs="Times"/>
          <w:i/>
        </w:rPr>
        <w:t>m</w:t>
      </w:r>
      <w:r w:rsidRPr="008D5013">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sidRPr="008D5013">
        <w:rPr>
          <w:rFonts w:ascii="Times" w:eastAsia="Times" w:hAnsi="Times" w:cs="Times"/>
        </w:rPr>
        <w:t xml:space="preserve">STDR </w:t>
      </w:r>
      <w:r w:rsidRPr="008D5013">
        <w:rPr>
          <w:rFonts w:ascii="Times" w:eastAsia="Times" w:hAnsi="Times" w:cs="Times"/>
          <w:i/>
        </w:rPr>
        <w:t>m</w:t>
      </w:r>
      <w:r w:rsidRPr="008D5013">
        <w:rPr>
          <w:rFonts w:ascii="Times" w:eastAsia="Times" w:hAnsi="Times" w:cs="Times"/>
        </w:rPr>
        <w:t>-sequence has a length</w:t>
      </w:r>
      <m:oMath>
        <m:r>
          <w:rPr>
            <w:rFonts w:ascii="Cambria Math" w:eastAsia="Cambria Math" w:hAnsi="Cambria Math" w:cs="Cambria Math"/>
          </w:rPr>
          <m:t xml:space="preserve"> N=511</m:t>
        </m:r>
      </m:oMath>
      <w:r w:rsidRPr="008D5013">
        <w:rPr>
          <w:rFonts w:ascii="Times" w:eastAsia="Times" w:hAnsi="Times" w:cs="Times"/>
        </w:rPr>
        <w:t xml:space="preserve"> and is up-sampled to </w:t>
      </w:r>
      <m:oMath>
        <m:r>
          <w:rPr>
            <w:rFonts w:ascii="Cambria Math" w:eastAsia="Cambria Math" w:hAnsi="Cambria Math" w:cs="Cambria Math"/>
          </w:rPr>
          <m:t>250 MHz</m:t>
        </m:r>
      </m:oMath>
      <w:r w:rsidRPr="008D5013">
        <w:rPr>
          <w:rFonts w:ascii="Times" w:eastAsia="Times" w:hAnsi="Times" w:cs="Times"/>
        </w:rPr>
        <w:t xml:space="preserve">. The distance from Gen1 is calculated as </w:t>
      </w:r>
      <w:r w:rsidRPr="008D5013">
        <w:rPr>
          <w:rFonts w:ascii="Times" w:eastAsia="Times" w:hAnsi="Times" w:cs="Times"/>
          <w:i/>
        </w:rPr>
        <w:t>d=VOP</w:t>
      </w:r>
      <w:proofErr w:type="gramStart"/>
      <w:r w:rsidRPr="008D5013">
        <w:rPr>
          <w:rFonts w:ascii="Times" w:eastAsia="Times" w:hAnsi="Times" w:cs="Times"/>
          <w:i/>
        </w:rPr>
        <w:t>/(</w:t>
      </w:r>
      <w:proofErr w:type="gramEnd"/>
      <w:r w:rsidRPr="008D5013">
        <w:rPr>
          <w:rFonts w:ascii="Times" w:eastAsia="Times" w:hAnsi="Times" w:cs="Times"/>
          <w:i/>
        </w:rPr>
        <w:t>2 x time)</w:t>
      </w:r>
      <w:r w:rsidRPr="008D5013">
        <w:rPr>
          <w:rFonts w:ascii="Times" w:eastAsia="Times" w:hAnsi="Times" w:cs="Times"/>
        </w:rPr>
        <w:t>, where</w:t>
      </w:r>
      <w:r w:rsidRPr="008D5013">
        <w:rPr>
          <w:rFonts w:ascii="Times" w:eastAsia="Times" w:hAnsi="Times" w:cs="Times"/>
          <w:i/>
        </w:rPr>
        <w:t xml:space="preserve"> VOP=</w:t>
      </w:r>
      <m:oMath>
        <m:r>
          <w:rPr>
            <w:rFonts w:ascii="Cambria Math" w:eastAsia="Cambria Math" w:hAnsi="Cambria Math" w:cs="Cambria Math"/>
          </w:rPr>
          <m:t>2 x</m:t>
        </m:r>
        <m:sSup>
          <m:sSupPr>
            <m:ctrlPr>
              <w:ins w:id="254"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8D5013">
        <w:rPr>
          <w:rFonts w:ascii="Times" w:eastAsia="Times" w:hAnsi="Times" w:cs="Times"/>
        </w:rPr>
        <w:t xml:space="preserve"> is 2/3 the speed of light. The </w:t>
      </w:r>
      <w:proofErr w:type="gramStart"/>
      <w:r w:rsidRPr="008D5013">
        <w:rPr>
          <w:rFonts w:ascii="Times" w:eastAsia="Times" w:hAnsi="Times" w:cs="Times"/>
        </w:rPr>
        <w:t>factor of</w:t>
      </w:r>
      <w:proofErr w:type="gramEnd"/>
      <w:r w:rsidRPr="008D5013">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sidRPr="008D5013">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sidRPr="008D5013">
        <w:rPr>
          <w:rFonts w:ascii="Times" w:eastAsia="Times" w:hAnsi="Times" w:cs="Times"/>
          <w:vertAlign w:val="subscript"/>
        </w:rPr>
        <w:t>peak</w:t>
      </w:r>
      <w:r w:rsidRPr="008D5013">
        <w:rPr>
          <w:rFonts w:ascii="Times" w:eastAsia="Times" w:hAnsi="Times" w:cs="Times"/>
        </w:rPr>
        <w:t>).</w:t>
      </w:r>
      <w:sdt>
        <w:sdtPr>
          <w:tag w:val="goog_rdk_61"/>
          <w:id w:val="87901659"/>
        </w:sdtPr>
        <w:sdtContent>
          <w:r w:rsidRPr="008D5013">
            <w:rPr>
              <w:rFonts w:ascii="Times" w:eastAsia="Times" w:hAnsi="Times" w:cs="Times"/>
            </w:rPr>
            <w:t xml:space="preserve"> </w:t>
          </w:r>
          <w:bookmarkStart w:id="255" w:name="_Hlk195510138"/>
          <w:sdt>
            <w:sdtPr>
              <w:tag w:val="goog_rdk_62"/>
              <w:id w:val="-741491173"/>
            </w:sdtPr>
            <w:sdtContent>
              <w:r w:rsidRPr="008D5013">
                <w:rPr>
                  <w:rFonts w:ascii="Times" w:eastAsia="Times" w:hAnsi="Times" w:cs="Times"/>
                </w:rPr>
                <w:t>Increasing the amplitude of the test signal will raise the correlation peak amplitudes</w:t>
              </w:r>
              <w:r w:rsidR="00C45508" w:rsidRPr="008D5013">
                <w:rPr>
                  <w:rFonts w:ascii="Times" w:eastAsia="Times" w:hAnsi="Times" w:cs="Times"/>
                </w:rPr>
                <w:t>,</w:t>
              </w:r>
              <w:r w:rsidRPr="008D5013">
                <w:rPr>
                  <w:rFonts w:ascii="Times" w:eastAsia="Times" w:hAnsi="Times" w:cs="Times"/>
                </w:rPr>
                <w:t xml:space="preserve"> however, the overall shape of the response remains unchanged. The test signal is a square wave modulated by a sequence</w:t>
              </w:r>
              <w:r w:rsidR="00C45508" w:rsidRPr="008D5013">
                <w:rPr>
                  <w:rFonts w:ascii="Times" w:eastAsia="Times" w:hAnsi="Times" w:cs="Times"/>
                </w:rPr>
                <w:t>, with each chip having</w:t>
              </w:r>
            </w:sdtContent>
          </w:sdt>
          <w:sdt>
            <w:sdtPr>
              <w:tag w:val="goog_rdk_63"/>
              <w:id w:val="1816830556"/>
            </w:sdtPr>
            <w:sdtContent>
              <w:r w:rsidR="00C45508" w:rsidRPr="008D5013">
                <w:rPr>
                  <w:rFonts w:ascii="Times" w:eastAsia="Times" w:hAnsi="Times" w:cs="Times"/>
                </w:rPr>
                <w:t xml:space="preserve"> </w:t>
              </w:r>
              <w:r w:rsidR="005E2AEB" w:rsidRPr="008D5013">
                <w:rPr>
                  <w:rFonts w:ascii="Times" w:eastAsia="Times" w:hAnsi="Times" w:cs="Times"/>
                </w:rPr>
                <w:t xml:space="preserve">a </w:t>
              </w:r>
              <w:r w:rsidRPr="008D5013">
                <w:rPr>
                  <w:rFonts w:ascii="Times" w:eastAsia="Times" w:hAnsi="Times" w:cs="Times"/>
                </w:rPr>
                <w:t xml:space="preserve">duration of </w:t>
              </w:r>
            </w:sdtContent>
          </w:sdt>
        </w:sdtContent>
      </w:sdt>
      <w:sdt>
        <w:sdtPr>
          <w:tag w:val="goog_rdk_64"/>
          <w:id w:val="1163893782"/>
        </w:sdtPr>
        <w:sdtContent/>
      </w:sdt>
      <m:oMath>
        <m:sSub>
          <m:sSubPr>
            <m:ctrlPr>
              <w:ins w:id="256" w:author="Cindy Furse" w:date="2025-04-21T09:59:00Z" w16du:dateUtc="2025-04-21T15:59:00Z">
                <w:rPr>
                  <w:rFonts w:ascii="Cambria Math" w:eastAsia="Cambria Math" w:hAnsi="Cambria Math" w:cs="Cambria Math"/>
                </w:rPr>
              </w:ins>
            </m:ctrlPr>
          </m:sSubPr>
          <m:e>
            <w:sdt>
              <w:sdtPr>
                <w:tag w:val="goog_rdk_66"/>
                <w:id w:val="1295876562"/>
              </w:sdtPr>
              <w:sdtContent>
                <m:r>
                  <w:rPr>
                    <w:rFonts w:ascii="Cambria Math" w:eastAsia="Cambria Math" w:hAnsi="Cambria Math" w:cs="Cambria Math"/>
                  </w:rPr>
                  <m:t>T</m:t>
                </m:r>
              </w:sdtContent>
            </w:sdt>
          </m:e>
          <m:sub>
            <m:r>
              <w:rPr>
                <w:rFonts w:ascii="Cambria Math" w:eastAsia="Cambria Math" w:hAnsi="Cambria Math" w:cs="Cambria Math"/>
              </w:rPr>
              <m:t>c</m:t>
            </m:r>
          </m:sub>
        </m:sSub>
        <w:sdt>
          <w:sdtPr>
            <w:tag w:val="goog_rdk_67"/>
            <w:id w:val="-320739162"/>
          </w:sdtPr>
          <w:sdtContent>
            <m:r>
              <w:rPr>
                <w:rFonts w:ascii="Cambria Math" w:eastAsia="Cambria Math" w:hAnsi="Cambria Math" w:cs="Cambria Math"/>
              </w:rPr>
              <m:t>=40 ns</m:t>
            </m:r>
          </w:sdtContent>
        </w:sdt>
      </m:oMath>
      <w:sdt>
        <w:sdtPr>
          <w:tag w:val="goog_rdk_65"/>
          <w:id w:val="-1743169682"/>
        </w:sdtPr>
        <w:sdtContent/>
      </w:sdt>
      <w:sdt>
        <w:sdtPr>
          <w:rPr>
            <w:rFonts w:ascii="Cambria Math" w:eastAsia="Cambria Math" w:hAnsi="Cambria Math" w:cs="Cambria Math"/>
            <w:i/>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rPr>
              <w:tag w:val="goog_rdk_74"/>
              <w:id w:val="-1608419984"/>
            </w:sdtPr>
            <w:sdtEndPr>
              <w:rPr>
                <w:rFonts w:ascii="Times New Roman" w:eastAsia="Times New Roman" w:hAnsi="Times New Roman" w:cs="Times New Roman"/>
                <w:i w:val="0"/>
              </w:rPr>
            </w:sdtEndPr>
            <w:sdtContent>
              <w:r w:rsidR="00C45508" w:rsidRPr="008D5013">
                <w:rPr>
                  <w:rFonts w:ascii="Times" w:eastAsia="Times" w:hAnsi="Times" w:cs="Times"/>
                </w:rPr>
                <w:t>, which</w:t>
              </w:r>
              <w:r w:rsidRPr="008D5013">
                <w:rPr>
                  <w:rFonts w:ascii="Times" w:eastAsia="Times" w:hAnsi="Times" w:cs="Times"/>
                </w:rPr>
                <w:t xml:space="preserve"> corresponds to s</w:t>
              </w:r>
              <w:r w:rsidR="00C45508" w:rsidRPr="008D5013">
                <w:rPr>
                  <w:rFonts w:ascii="Times" w:eastAsia="Times" w:hAnsi="Times" w:cs="Times"/>
                </w:rPr>
                <w:t>ampling</w:t>
              </w:r>
              <w:r w:rsidRPr="008D5013">
                <w:rPr>
                  <w:rFonts w:ascii="Times" w:eastAsia="Times" w:hAnsi="Times" w:cs="Times"/>
                </w:rPr>
                <w:t xml:space="preserve"> distance of </w:t>
              </w:r>
            </w:sdtContent>
          </w:sdt>
        </w:sdtContent>
      </w:sdt>
      <w:sdt>
        <w:sdtPr>
          <w:tag w:val="goog_rdk_75"/>
          <w:id w:val="201055093"/>
        </w:sdtPr>
        <w:sdtContent/>
      </w:sdt>
      <w:sdt>
        <w:sdtPr>
          <w:tag w:val="goog_rdk_77"/>
          <w:id w:val="-2109886489"/>
        </w:sdtPr>
        <w:sdtContent>
          <m:oMath>
            <m:r>
              <w:rPr>
                <w:rFonts w:ascii="Cambria Math" w:eastAsia="Cambria Math" w:hAnsi="Cambria Math" w:cs="Cambria Math"/>
              </w:rPr>
              <m:t>8 m</m:t>
            </m:r>
          </m:oMath>
        </w:sdtContent>
      </w:sdt>
      <w:sdt>
        <w:sdtPr>
          <w:tag w:val="goog_rdk_76"/>
          <w:id w:val="-1491094439"/>
        </w:sdtPr>
        <w:sdtContent/>
      </w:sdt>
      <w:sdt>
        <w:sdtPr>
          <w:tag w:val="goog_rdk_78"/>
          <w:id w:val="1786228474"/>
        </w:sdtPr>
        <w:sdtContent>
          <w:sdt>
            <w:sdtPr>
              <w:tag w:val="goog_rdk_79"/>
              <w:id w:val="268907695"/>
            </w:sdtPr>
            <w:sdtContent>
              <w:r w:rsidRPr="008D5013">
                <w:rPr>
                  <w:rFonts w:ascii="Times" w:eastAsia="Times" w:hAnsi="Times" w:cs="Times"/>
                </w:rPr>
                <w:t xml:space="preserve">. The sequence is </w:t>
              </w:r>
              <w:proofErr w:type="gramStart"/>
              <w:r w:rsidRPr="008D5013">
                <w:rPr>
                  <w:rFonts w:ascii="Times" w:eastAsia="Times" w:hAnsi="Times" w:cs="Times"/>
                </w:rPr>
                <w:t>up-sampled</w:t>
              </w:r>
              <w:proofErr w:type="gramEnd"/>
              <w:r w:rsidRPr="008D5013">
                <w:rPr>
                  <w:rFonts w:ascii="Times" w:eastAsia="Times" w:hAnsi="Times" w:cs="Times"/>
                </w:rPr>
                <w:t xml:space="preserve"> by a factor of </w:t>
              </w:r>
            </w:sdtContent>
          </w:sdt>
        </w:sdtContent>
      </w:sdt>
      <w:sdt>
        <w:sdtPr>
          <w:tag w:val="goog_rdk_80"/>
          <w:id w:val="480960730"/>
        </w:sdtPr>
        <w:sdtContent/>
      </w:sdt>
      <m:oMath>
        <m:sSub>
          <m:sSubPr>
            <m:ctrlPr>
              <w:ins w:id="257" w:author="Cindy Furse" w:date="2025-04-21T09:59:00Z" w16du:dateUtc="2025-04-21T15:59:00Z">
                <w:rPr>
                  <w:rFonts w:ascii="Cambria Math" w:eastAsia="Cambria Math" w:hAnsi="Cambria Math" w:cs="Cambria Math"/>
                </w:rPr>
              </w:ins>
            </m:ctrlPr>
          </m:sSubPr>
          <m:e>
            <w:sdt>
              <w:sdtPr>
                <w:tag w:val="goog_rdk_82"/>
                <w:id w:val="1795936065"/>
              </w:sdtPr>
              <w:sdtContent>
                <m:r>
                  <w:rPr>
                    <w:rFonts w:ascii="Cambria Math" w:eastAsia="Cambria Math" w:hAnsi="Cambria Math" w:cs="Cambria Math"/>
                  </w:rPr>
                  <m:t>N</m:t>
                </m:r>
              </w:sdtContent>
            </w:sdt>
          </m:e>
          <m:sub>
            <m:r>
              <w:rPr>
                <w:rFonts w:ascii="Cambria Math" w:eastAsia="Cambria Math" w:hAnsi="Cambria Math" w:cs="Cambria Math"/>
              </w:rPr>
              <m:t>s</m:t>
            </m:r>
          </m:sub>
        </m:sSub>
        <w:sdt>
          <w:sdtPr>
            <w:tag w:val="goog_rdk_83"/>
            <w:id w:val="-673802089"/>
          </w:sdtPr>
          <w:sdtContent>
            <m:r>
              <w:rPr>
                <w:rFonts w:ascii="Cambria Math" w:eastAsia="Cambria Math" w:hAnsi="Cambria Math" w:cs="Cambria Math"/>
              </w:rPr>
              <m:t>=10</m:t>
            </m:r>
          </w:sdtContent>
        </w:sdt>
      </m:oMath>
      <w:sdt>
        <w:sdtPr>
          <w:tag w:val="goog_rdk_81"/>
          <w:id w:val="1015964861"/>
        </w:sdtPr>
        <w:sdtContent/>
      </w:sdt>
      <w:sdt>
        <w:sdtPr>
          <w:tag w:val="goog_rdk_84"/>
          <w:id w:val="724501911"/>
        </w:sdtPr>
        <w:sdtContent>
          <w:sdt>
            <w:sdtPr>
              <w:tag w:val="goog_rdk_85"/>
              <w:id w:val="30078687"/>
            </w:sdtPr>
            <w:sdtContent>
              <w:r w:rsidRPr="008D5013">
                <w:rPr>
                  <w:rFonts w:ascii="Times" w:eastAsia="Times" w:hAnsi="Times" w:cs="Times"/>
                </w:rPr>
                <w:t xml:space="preserve"> resulting in a sample width of </w:t>
              </w:r>
            </w:sdtContent>
          </w:sdt>
        </w:sdtContent>
      </w:sdt>
      <w:sdt>
        <w:sdtPr>
          <w:tag w:val="goog_rdk_86"/>
          <w:id w:val="-1184905072"/>
        </w:sdtPr>
        <w:sdtContent/>
      </w:sdt>
      <w:sdt>
        <w:sdtPr>
          <w:tag w:val="goog_rdk_88"/>
          <w:id w:val="-1406142443"/>
        </w:sdtPr>
        <w:sdtContent>
          <m:oMath>
            <m:r>
              <w:rPr>
                <w:rFonts w:ascii="Cambria Math" w:eastAsia="Cambria Math" w:hAnsi="Cambria Math" w:cs="Cambria Math"/>
              </w:rPr>
              <m:t>4 ns</m:t>
            </m:r>
          </m:oMath>
        </w:sdtContent>
      </w:sdt>
      <w:sdt>
        <w:sdtPr>
          <w:tag w:val="goog_rdk_87"/>
          <w:id w:val="-1175255164"/>
        </w:sdtPr>
        <w:sdtContent/>
      </w:sdt>
      <w:sdt>
        <w:sdtPr>
          <w:tag w:val="goog_rdk_89"/>
          <w:id w:val="-1267377865"/>
        </w:sdtPr>
        <w:sdtContent>
          <w:sdt>
            <w:sdtPr>
              <w:tag w:val="goog_rdk_90"/>
              <w:id w:val="-1365673038"/>
            </w:sdtPr>
            <w:sdtContent>
              <w:r w:rsidRPr="008D5013">
                <w:rPr>
                  <w:rFonts w:ascii="Times" w:eastAsia="Times" w:hAnsi="Times" w:cs="Times"/>
                </w:rPr>
                <w:t xml:space="preserve"> corresponding to a sampling distance of </w:t>
              </w:r>
            </w:sdtContent>
          </w:sdt>
        </w:sdtContent>
      </w:sdt>
      <w:sdt>
        <w:sdtPr>
          <w:tag w:val="goog_rdk_91"/>
          <w:id w:val="-629006872"/>
        </w:sdtPr>
        <w:sdtContent/>
      </w:sdt>
      <w:sdt>
        <w:sdtPr>
          <w:tag w:val="goog_rdk_93"/>
          <w:id w:val="-1656288611"/>
        </w:sdtPr>
        <w:sdtContent>
          <m:oMath>
            <m:r>
              <w:rPr>
                <w:rFonts w:ascii="Cambria Math" w:eastAsia="Cambria Math" w:hAnsi="Cambria Math" w:cs="Cambria Math"/>
              </w:rPr>
              <m:t>0.8 m</m:t>
            </m:r>
          </m:oMath>
        </w:sdtContent>
      </w:sdt>
      <w:sdt>
        <w:sdtPr>
          <w:tag w:val="goog_rdk_92"/>
          <w:id w:val="2121104824"/>
        </w:sdtPr>
        <w:sdtContent/>
      </w:sdt>
      <w:bookmarkEnd w:id="255"/>
      <w:r w:rsidR="004425E4" w:rsidRPr="008D5013">
        <w:t>.</w:t>
      </w:r>
      <w:r w:rsidR="00F442F7" w:rsidRPr="008D5013">
        <w:t xml:space="preserve"> </w:t>
      </w:r>
      <w:sdt>
        <w:sdtPr>
          <w:tag w:val="goog_rdk_93"/>
          <w:id w:val="-1878385745"/>
        </w:sdtPr>
        <w:sdtContent>
          <w:r w:rsidR="00F442F7" w:rsidRPr="008D5013">
            <w:rPr>
              <w:rFonts w:eastAsiaTheme="minorEastAsia"/>
            </w:rPr>
            <w:t xml:space="preserve">If we increased </w:t>
          </w:r>
          <w:r w:rsidR="00F442F7" w:rsidRPr="008D5013">
            <w:rPr>
              <w:rFonts w:eastAsiaTheme="minorEastAsia"/>
              <w:i/>
              <w:iCs/>
            </w:rPr>
            <w:t>Tc</w:t>
          </w:r>
          <w:r w:rsidR="00F442F7" w:rsidRPr="008D5013">
            <w:rPr>
              <w:rFonts w:eastAsiaTheme="minorEastAsia"/>
            </w:rPr>
            <w:t xml:space="preserve">, this would decrease the bandwidth </w:t>
          </w:r>
          <w:r w:rsidR="00F442F7" w:rsidRPr="008D5013">
            <w:rPr>
              <w:rFonts w:eastAsiaTheme="minorEastAsia"/>
            </w:rPr>
            <w:lastRenderedPageBreak/>
            <w:t>of the signal, increase correlation pulse width, and decrease the overall accuracy of the test.</w:t>
          </w:r>
        </w:sdtContent>
      </w:sdt>
    </w:p>
    <w:p w14:paraId="5608C7C9" w14:textId="04614084" w:rsidR="005F5020" w:rsidRPr="008D5013" w:rsidRDefault="00000000" w:rsidP="001C5345">
      <w:pPr>
        <w:spacing w:after="120"/>
        <w:jc w:val="both"/>
        <w:rPr>
          <w:rFonts w:ascii="Times" w:eastAsia="Times" w:hAnsi="Times" w:cs="Times"/>
        </w:rPr>
      </w:pPr>
      <w:r w:rsidRPr="008D5013">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sidRPr="008D5013">
        <w:rPr>
          <w:rFonts w:ascii="Times" w:eastAsia="Times" w:hAnsi="Times" w:cs="Times"/>
          <w:i/>
        </w:rPr>
        <w:t>m</w:t>
      </w:r>
      <w:r w:rsidRPr="008D5013">
        <w:rPr>
          <w:rFonts w:ascii="Times" w:eastAsia="Times" w:hAnsi="Times" w:cs="Times"/>
        </w:rPr>
        <w:t>-sequence is used. A detailed analysis can be found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w:t>
      </w:r>
      <w:r w:rsidR="003F57A6" w:rsidRPr="008D5013">
        <w:rPr>
          <w:rFonts w:ascii="Times" w:eastAsia="Times" w:hAnsi="Times" w:cs="Times"/>
        </w:rPr>
        <w:fldChar w:fldCharType="end"/>
      </w:r>
      <w:r w:rsidRPr="008D5013">
        <w:rPr>
          <w:rFonts w:ascii="Times" w:eastAsia="Times" w:hAnsi="Times" w:cs="Times"/>
        </w:rPr>
        <w:t xml:space="preserve">. The correlated reflection signatures of the wire network in Fig. </w:t>
      </w:r>
      <w:r w:rsidR="00C6767D" w:rsidRPr="008D5013">
        <w:rPr>
          <w:rFonts w:ascii="Times" w:eastAsia="Times" w:hAnsi="Times" w:cs="Times"/>
        </w:rPr>
        <w:t>3</w:t>
      </w:r>
      <w:r w:rsidRPr="008D5013">
        <w:rPr>
          <w:rFonts w:ascii="Times" w:eastAsia="Times" w:hAnsi="Times" w:cs="Times"/>
        </w:rPr>
        <w:t xml:space="preserve"> to the two diagnostic modes are plotted in </w:t>
      </w:r>
      <w:r w:rsidRPr="008D5013">
        <w:t xml:space="preserve">Fig. </w:t>
      </w:r>
      <w:r w:rsidR="000B34C7" w:rsidRPr="008D5013">
        <w:t>5</w:t>
      </w:r>
      <w:r w:rsidRPr="008D5013">
        <w:rPr>
          <w:rFonts w:ascii="Times" w:eastAsia="Times" w:hAnsi="Times" w:cs="Times"/>
        </w:rPr>
        <w:t>.</w:t>
      </w:r>
      <w:r w:rsidR="00D11350" w:rsidRPr="008D5013">
        <w:rPr>
          <w:rFonts w:ascii="Times" w:eastAsia="Times" w:hAnsi="Times" w:cs="Times"/>
        </w:rPr>
        <w:t xml:space="preserve"> </w:t>
      </w:r>
      <w:bookmarkStart w:id="258" w:name="_heading=h.9jl7hzedvdmf" w:colFirst="0" w:colLast="0"/>
      <w:bookmarkEnd w:id="258"/>
    </w:p>
    <w:p w14:paraId="1B9BC179" w14:textId="01A8E07C" w:rsidR="001C5345" w:rsidRPr="008D5013" w:rsidRDefault="001C5345" w:rsidP="00F92284">
      <w:pPr>
        <w:jc w:val="center"/>
      </w:pPr>
      <w:r w:rsidRPr="008D5013">
        <w:rPr>
          <w:noProof/>
        </w:rPr>
        <w:drawing>
          <wp:inline distT="0" distB="0" distL="0" distR="0" wp14:anchorId="4B46FCE3" wp14:editId="275782BC">
            <wp:extent cx="3002635" cy="1554480"/>
            <wp:effectExtent l="0" t="0" r="7620" b="7620"/>
            <wp:docPr id="4122787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229" t="5678" r="7959"/>
                    <a:stretch/>
                  </pic:blipFill>
                  <pic:spPr bwMode="auto">
                    <a:xfrm>
                      <a:off x="0" y="0"/>
                      <a:ext cx="300263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A0761E" w14:textId="46458B6F" w:rsidR="00437D94" w:rsidRPr="008D5013" w:rsidRDefault="00000000">
      <w:pPr>
        <w:spacing w:after="120"/>
        <w:jc w:val="both"/>
        <w:rPr>
          <w:rFonts w:ascii="Times" w:eastAsia="Times" w:hAnsi="Times" w:cs="Times"/>
        </w:rPr>
      </w:pPr>
      <w:r w:rsidRPr="008D5013">
        <w:t xml:space="preserve">Fig. </w:t>
      </w:r>
      <w:r w:rsidR="000B34C7" w:rsidRPr="008D5013">
        <w:t>5</w:t>
      </w:r>
      <w:r w:rsidRPr="008D5013">
        <w:t xml:space="preserve">. </w:t>
      </w:r>
      <w:r w:rsidRPr="008D5013">
        <w:rPr>
          <w:rFonts w:ascii="Times" w:eastAsia="Times" w:hAnsi="Times" w:cs="Times"/>
        </w:rPr>
        <w:t xml:space="preserve">STDR response from a Y-shaped network using non-continuous (aperiodic) and continuous (periodic) monitoring with an </w:t>
      </w:r>
      <w:r w:rsidRPr="008D5013">
        <w:rPr>
          <w:rFonts w:ascii="Times" w:eastAsia="Times" w:hAnsi="Times" w:cs="Times"/>
          <w:i/>
        </w:rPr>
        <w:t>m</w:t>
      </w:r>
      <w:r w:rsidRPr="008D5013">
        <w:rPr>
          <w:rFonts w:ascii="Times" w:eastAsia="Times" w:hAnsi="Times" w:cs="Times"/>
        </w:rPr>
        <w:t xml:space="preserve">-sequence. </w:t>
      </w:r>
      <w:r w:rsidR="00147F42" w:rsidRPr="008D5013">
        <w:rPr>
          <w:rFonts w:ascii="Times" w:eastAsia="Times" w:hAnsi="Times" w:cs="Times"/>
        </w:rPr>
        <w:t xml:space="preserve">Locations ABCD are shown in </w:t>
      </w:r>
      <w:r w:rsidRPr="008D5013">
        <w:rPr>
          <w:rFonts w:ascii="Times" w:eastAsia="Times" w:hAnsi="Times" w:cs="Times"/>
        </w:rPr>
        <w:t xml:space="preserve">Fig. </w:t>
      </w:r>
      <w:r w:rsidR="00C6767D" w:rsidRPr="008D5013">
        <w:rPr>
          <w:rFonts w:ascii="Times" w:eastAsia="Times" w:hAnsi="Times" w:cs="Times"/>
        </w:rPr>
        <w:t>3</w:t>
      </w:r>
      <w:r w:rsidRPr="008D5013">
        <w:rPr>
          <w:rFonts w:ascii="Times" w:eastAsia="Times" w:hAnsi="Times" w:cs="Times"/>
        </w:rPr>
        <w:t>.</w:t>
      </w:r>
    </w:p>
    <w:p w14:paraId="3CE01EE9" w14:textId="0F9DFD1A" w:rsidR="00437D94" w:rsidRPr="008D5013" w:rsidRDefault="00000000">
      <w:pPr>
        <w:spacing w:before="120" w:after="120"/>
        <w:jc w:val="both"/>
        <w:rPr>
          <w:rFonts w:ascii="Times" w:eastAsia="Times" w:hAnsi="Times" w:cs="Times"/>
        </w:rPr>
      </w:pPr>
      <w:r w:rsidRPr="008D5013">
        <w:rPr>
          <w:rFonts w:ascii="Times" w:eastAsia="Times" w:hAnsi="Times" w:cs="Times"/>
        </w:rPr>
        <w:t xml:space="preserve">The peaks in </w:t>
      </w:r>
      <w:r w:rsidRPr="008D5013">
        <w:t xml:space="preserve">Fig. </w:t>
      </w:r>
      <w:r w:rsidR="000B34C7" w:rsidRPr="008D5013">
        <w:t>5</w:t>
      </w:r>
      <w:r w:rsidRPr="008D5013">
        <w:rPr>
          <w:rFonts w:ascii="Times" w:eastAsia="Times" w:hAnsi="Times" w:cs="Times"/>
        </w:rPr>
        <w:t xml:space="preserve"> are from </w:t>
      </w:r>
      <w:r w:rsidR="00147F42" w:rsidRPr="008D5013">
        <w:rPr>
          <w:rFonts w:ascii="Times" w:eastAsia="Times" w:hAnsi="Times" w:cs="Times"/>
        </w:rPr>
        <w:t>im</w:t>
      </w:r>
      <w:r w:rsidRPr="008D5013">
        <w:rPr>
          <w:rFonts w:ascii="Times" w:eastAsia="Times" w:hAnsi="Times" w:cs="Times"/>
        </w:rPr>
        <w:t>pedance discontinuities in the network. The first peak (A</w:t>
      </w:r>
      <w:r w:rsidR="00147F42" w:rsidRPr="008D5013">
        <w:rPr>
          <w:rFonts w:ascii="Times" w:eastAsia="Times" w:hAnsi="Times" w:cs="Times"/>
        </w:rPr>
        <w:t xml:space="preserve">) </w:t>
      </w:r>
      <w:r w:rsidRPr="008D5013">
        <w:rPr>
          <w:rFonts w:ascii="Times" w:eastAsia="Times" w:hAnsi="Times" w:cs="Times"/>
        </w:rPr>
        <w:t xml:space="preserve">corresponds to the T-junction connecting Gen1 and the scope to the first cable. </w:t>
      </w:r>
      <w:bookmarkStart w:id="259" w:name="_Hlk195003510"/>
      <w:r w:rsidR="00D11350" w:rsidRPr="008D5013">
        <w:rPr>
          <w:rFonts w:ascii="Times" w:eastAsia="Times" w:hAnsi="Times" w:cs="Times"/>
        </w:rPr>
        <w:t>The magnitude of a reflection at a T-junction between cables of equal impedance is 1/3, so we have used this value to normalize the correlation, giving the reflection</w:t>
      </w:r>
      <w:r w:rsidR="00762E56" w:rsidRPr="008D5013">
        <w:rPr>
          <w:rFonts w:ascii="Times" w:eastAsia="Times" w:hAnsi="Times" w:cs="Times"/>
        </w:rPr>
        <w:t xml:space="preserve"> amplitudes</w:t>
      </w:r>
      <w:r w:rsidR="00D11350" w:rsidRPr="008D5013">
        <w:rPr>
          <w:rFonts w:ascii="Times" w:eastAsia="Times" w:hAnsi="Times" w:cs="Times"/>
        </w:rPr>
        <w:t xml:space="preserve"> shown in Fig. </w:t>
      </w:r>
      <w:r w:rsidR="000B34C7" w:rsidRPr="008D5013">
        <w:rPr>
          <w:rFonts w:ascii="Times" w:eastAsia="Times" w:hAnsi="Times" w:cs="Times"/>
        </w:rPr>
        <w:t>5</w:t>
      </w:r>
      <w:r w:rsidR="00D11350" w:rsidRPr="008D5013">
        <w:rPr>
          <w:rFonts w:ascii="Times" w:eastAsia="Times" w:hAnsi="Times" w:cs="Times"/>
        </w:rPr>
        <w:t xml:space="preserve"> </w:t>
      </w:r>
      <w:r w:rsidR="00147F42" w:rsidRPr="008D5013">
        <w:rPr>
          <w:rFonts w:ascii="Times" w:eastAsia="Times" w:hAnsi="Times" w:cs="Times"/>
        </w:rPr>
        <w:t>and others</w:t>
      </w:r>
      <w:r w:rsidR="00D11350" w:rsidRPr="008D5013">
        <w:rPr>
          <w:rFonts w:ascii="Times" w:eastAsia="Times" w:hAnsi="Times" w:cs="Times"/>
        </w:rPr>
        <w:t xml:space="preserve">. </w:t>
      </w:r>
      <w:bookmarkEnd w:id="259"/>
      <w:r w:rsidRPr="008D5013">
        <w:rPr>
          <w:rFonts w:ascii="Times" w:eastAsia="Times" w:hAnsi="Times" w:cs="Times"/>
        </w:rPr>
        <w:t xml:space="preserve">The second peak </w:t>
      </w:r>
      <w:r w:rsidR="00147F42" w:rsidRPr="008D5013">
        <w:rPr>
          <w:rFonts w:ascii="Times" w:eastAsia="Times" w:hAnsi="Times" w:cs="Times"/>
        </w:rPr>
        <w:t xml:space="preserve">is from the junction at </w:t>
      </w:r>
      <w:r w:rsidRPr="008D5013">
        <w:rPr>
          <w:rFonts w:ascii="Times" w:eastAsia="Times" w:hAnsi="Times" w:cs="Times"/>
        </w:rPr>
        <w:t>B</w:t>
      </w:r>
      <m:oMath>
        <m:r>
          <w:rPr>
            <w:rFonts w:ascii="Cambria Math" w:eastAsia="Cambria Math" w:hAnsi="Cambria Math" w:cs="Cambria Math"/>
          </w:rPr>
          <m:t>.</m:t>
        </m:r>
      </m:oMath>
      <w:r w:rsidRPr="008D5013">
        <w:rPr>
          <w:rFonts w:ascii="Times" w:eastAsia="Times" w:hAnsi="Times" w:cs="Times"/>
        </w:rPr>
        <w:t xml:space="preserve"> Peak C (at 44.2 m) is from the end of the 13.7 m cable. Peak D (at </w:t>
      </w:r>
      <m:oMath>
        <m:r>
          <w:rPr>
            <w:rFonts w:ascii="Cambria Math" w:eastAsia="Cambria Math" w:hAnsi="Cambria Math" w:cs="Cambria Math"/>
          </w:rPr>
          <m:t>61.7m</m:t>
        </m:r>
      </m:oMath>
      <w:r w:rsidRPr="008D5013">
        <w:rPr>
          <w:rFonts w:ascii="Times" w:eastAsia="Times" w:hAnsi="Times" w:cs="Times"/>
        </w:rPr>
        <w:t>)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w:t>
      </w:r>
    </w:p>
    <w:p w14:paraId="7D0EAB74" w14:textId="77777777" w:rsidR="00437D94" w:rsidRPr="008D5013" w:rsidRDefault="00000000">
      <w:pPr>
        <w:pStyle w:val="Heading2"/>
      </w:pPr>
      <w:r w:rsidRPr="008D5013">
        <w:t>View from Generator 1</w:t>
      </w:r>
    </w:p>
    <w:p w14:paraId="16601EE9" w14:textId="1D8AFC47" w:rsidR="00147F42" w:rsidRPr="008D5013" w:rsidRDefault="00000000" w:rsidP="00DE1843">
      <w:pPr>
        <w:spacing w:before="120" w:after="120"/>
        <w:jc w:val="both"/>
      </w:pPr>
      <w:r w:rsidRPr="008D5013">
        <w:t xml:space="preserve">The periodic correlated reflection response of the Y-shaped network in Fig. </w:t>
      </w:r>
      <w:r w:rsidR="00C6767D" w:rsidRPr="008D5013">
        <w:t>3</w:t>
      </w:r>
      <w:r w:rsidRPr="008D5013">
        <w:t xml:space="preserve"> using a single generator (Gen1 at A) is shown in Fig. </w:t>
      </w:r>
      <w:r w:rsidR="000B34C7" w:rsidRPr="008D5013">
        <w:t>6</w:t>
      </w:r>
      <w:r w:rsidRPr="008D5013">
        <w:t xml:space="preserve">. The generator is matched (50Ω), the end of 31.2m cable is an open circuit, and the end of the 13.7 cable is </w:t>
      </w:r>
      <w:proofErr w:type="gramStart"/>
      <w:r w:rsidR="00147F42" w:rsidRPr="008D5013">
        <w:t xml:space="preserve">either </w:t>
      </w:r>
      <w:r w:rsidRPr="008D5013">
        <w:t xml:space="preserve"> matched</w:t>
      </w:r>
      <w:proofErr w:type="gramEnd"/>
      <w:r w:rsidRPr="008D5013">
        <w:t xml:space="preserve"> (50 Ω), open, </w:t>
      </w:r>
      <w:r w:rsidR="00147F42" w:rsidRPr="008D5013">
        <w:t>or</w:t>
      </w:r>
      <w:r w:rsidRPr="008D5013">
        <w:t xml:space="preserve"> short. Gen1 injects STDR </w:t>
      </w:r>
      <w:r w:rsidRPr="008D5013">
        <w:rPr>
          <w:i/>
        </w:rPr>
        <w:t>m</w:t>
      </w:r>
      <w:r w:rsidRPr="008D5013">
        <w:t xml:space="preserve">-, Gold, or ZCZ sequences. The test signal of amplitude is </w:t>
      </w:r>
      <m:oMath>
        <m:r>
          <w:rPr>
            <w:rFonts w:ascii="Cambria Math" w:eastAsia="Cambria Math" w:hAnsi="Cambria Math" w:cs="Cambria Math"/>
          </w:rPr>
          <m:t>62.5 mV</m:t>
        </m:r>
      </m:oMath>
      <w:r w:rsidRPr="008D5013">
        <w:t xml:space="preserve"> is injected continuously, forming a periodic signal.</w:t>
      </w:r>
      <w:r w:rsidR="00147F42" w:rsidRPr="008D5013">
        <w:t xml:space="preserve"> </w:t>
      </w:r>
      <w:r w:rsidRPr="008D5013">
        <w:t xml:space="preserve">The combination of incident </w:t>
      </w:r>
      <w:r w:rsidR="00147F42" w:rsidRPr="008D5013">
        <w:t>and</w:t>
      </w:r>
      <w:r w:rsidRPr="008D5013">
        <w:t xml:space="preserve"> periodic reflection signals </w:t>
      </w:r>
      <w:r w:rsidR="00147F42" w:rsidRPr="008D5013">
        <w:t>is</w:t>
      </w:r>
      <w:r w:rsidRPr="008D5013">
        <w:t xml:space="preserve"> collected by the scope</w:t>
      </w:r>
      <w:r w:rsidR="00147F42" w:rsidRPr="008D5013">
        <w:t xml:space="preserve">. </w:t>
      </w:r>
      <w:r w:rsidRPr="008D5013">
        <w:t xml:space="preserve">This is correlated with the incident signal offline, which is obtained by connecting Gen1 directly to the scope.  The correlated signals are shown in Fig. </w:t>
      </w:r>
      <w:r w:rsidR="000B34C7" w:rsidRPr="008D5013">
        <w:t>6</w:t>
      </w:r>
      <w:r w:rsidRPr="008D5013">
        <w:t xml:space="preserve">. All sequence types perform well in this case with no interference. The </w:t>
      </w:r>
      <w:r w:rsidRPr="008D5013">
        <w:rPr>
          <w:i/>
        </w:rPr>
        <w:t>m</w:t>
      </w:r>
      <w:r w:rsidRPr="008D5013">
        <w:t>-sequence is the best, as expected.</w:t>
      </w:r>
      <w:r w:rsidR="00DE1843" w:rsidRPr="008D5013">
        <w:t xml:space="preserve"> </w:t>
      </w:r>
      <w:r w:rsidR="00147F42" w:rsidRPr="008D5013">
        <w:t xml:space="preserve">The peak at A, seen in Fig. 6 at </w:t>
      </w:r>
      <m:oMath>
        <m:r>
          <w:rPr>
            <w:rFonts w:ascii="Cambria Math" w:eastAsia="Cambria Math" w:hAnsi="Cambria Math" w:cs="Cambria Math"/>
          </w:rPr>
          <m:t>x=0</m:t>
        </m:r>
      </m:oMath>
      <w:r w:rsidR="00147F42" w:rsidRPr="008D5013">
        <w:t xml:space="preserve">, is caused by the reflection at the first T-junction. The second peak (B) is from the second T-junction used to form the Y-network at 30.5 m. Peak C from the end of the 13.7m </w:t>
      </w:r>
      <w:r w:rsidR="00147F42" w:rsidRPr="008D5013">
        <w:t>cable appears at 44.2 m, the combination of the 30.5m and 13.7m cables. The positive peak at C is from the open, the negative from the short, and the lack of peak from the matched load. Finally, peak D from the open end of the 31.2m cable appears at 61.7</w:t>
      </w:r>
      <w:r w:rsidR="00147F42" w:rsidRPr="008D5013">
        <w:rPr>
          <w:i/>
        </w:rPr>
        <w:t xml:space="preserve"> </w:t>
      </w:r>
      <w:r w:rsidR="00147F42" w:rsidRPr="008D5013">
        <w:t xml:space="preserve">m. Additional smaller reflections (not shown) follow from multiple reflections within the network. A similar correlated reflection response from SSTDR is shown </w:t>
      </w:r>
      <w:proofErr w:type="gramStart"/>
      <w:r w:rsidR="00147F42" w:rsidRPr="008D5013">
        <w:t>in</w:t>
      </w:r>
      <w:proofErr w:type="gramEnd"/>
      <w:r w:rsidR="00147F42" w:rsidRPr="008D5013">
        <w:t xml:space="preserve"> Fig. 7.</w:t>
      </w:r>
    </w:p>
    <w:p w14:paraId="4C984505" w14:textId="4A4334A7" w:rsidR="007E0702" w:rsidRPr="008D5013" w:rsidRDefault="009E3026" w:rsidP="00F92284">
      <w:pPr>
        <w:jc w:val="center"/>
      </w:pPr>
      <w:r w:rsidRPr="008D5013">
        <w:rPr>
          <w:noProof/>
        </w:rPr>
        <w:drawing>
          <wp:inline distT="0" distB="0" distL="0" distR="0" wp14:anchorId="72250B0D" wp14:editId="00248642">
            <wp:extent cx="2985622" cy="1554480"/>
            <wp:effectExtent l="0" t="0" r="5715" b="7620"/>
            <wp:docPr id="16858866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477" t="5678" r="8209"/>
                    <a:stretch/>
                  </pic:blipFill>
                  <pic:spPr bwMode="auto">
                    <a:xfrm>
                      <a:off x="0" y="0"/>
                      <a:ext cx="2985622"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455D57BD" w14:textId="7679E444" w:rsidR="009A07B8" w:rsidRPr="008D5013" w:rsidRDefault="00000000" w:rsidP="009E3026">
      <w:pPr>
        <w:spacing w:after="120"/>
        <w:jc w:val="both"/>
        <w:rPr>
          <w:rFonts w:ascii="Times" w:eastAsia="Times" w:hAnsi="Times" w:cs="Times"/>
        </w:rPr>
      </w:pPr>
      <w:bookmarkStart w:id="260" w:name="_heading=h.8lw6sdlprfua" w:colFirst="0" w:colLast="0"/>
      <w:bookmarkEnd w:id="260"/>
      <w:r w:rsidRPr="008D5013">
        <w:t xml:space="preserve">Fig. </w:t>
      </w:r>
      <w:r w:rsidR="000B34C7" w:rsidRPr="008D5013">
        <w:t>6</w:t>
      </w:r>
      <w:r w:rsidRPr="008D5013">
        <w:t xml:space="preserve">. </w:t>
      </w:r>
      <w:r w:rsidRPr="008D5013">
        <w:rPr>
          <w:rFonts w:ascii="Times" w:eastAsia="Times" w:hAnsi="Times" w:cs="Times"/>
        </w:rPr>
        <w:t xml:space="preserve">STDR response of the Y-shaped network in Fig. </w:t>
      </w:r>
      <w:r w:rsidR="00C6767D" w:rsidRPr="008D5013">
        <w:rPr>
          <w:rFonts w:ascii="Times" w:eastAsia="Times" w:hAnsi="Times" w:cs="Times"/>
        </w:rPr>
        <w:t>3</w:t>
      </w:r>
      <w:r w:rsidRPr="008D5013">
        <w:rPr>
          <w:rFonts w:ascii="Times" w:eastAsia="Times" w:hAnsi="Times" w:cs="Times"/>
        </w:rPr>
        <w:t xml:space="preserve"> using </w:t>
      </w:r>
      <w:r w:rsidRPr="008D5013">
        <w:rPr>
          <w:rFonts w:ascii="Times" w:eastAsia="Times" w:hAnsi="Times" w:cs="Times"/>
          <w:i/>
        </w:rPr>
        <w:t>m-</w:t>
      </w:r>
      <w:r w:rsidRPr="008D5013">
        <w:rPr>
          <w:rFonts w:ascii="Times" w:eastAsia="Times" w:hAnsi="Times" w:cs="Times"/>
        </w:rPr>
        <w:t>, Gold, or ZCZ sequences applied at Gen1 at A. The end of the 13.7m cable is matched, open, or short. Gen2 is not active.</w:t>
      </w:r>
    </w:p>
    <w:p w14:paraId="7D5C6938" w14:textId="2301A388" w:rsidR="009E3026" w:rsidRPr="008D5013" w:rsidRDefault="009E3026" w:rsidP="00B445C0">
      <w:pPr>
        <w:keepNext/>
        <w:jc w:val="center"/>
      </w:pPr>
      <w:r w:rsidRPr="008D5013">
        <w:rPr>
          <w:noProof/>
        </w:rPr>
        <w:drawing>
          <wp:inline distT="0" distB="0" distL="0" distR="0" wp14:anchorId="14F081EF" wp14:editId="77D9AEA1">
            <wp:extent cx="2960914" cy="1554480"/>
            <wp:effectExtent l="0" t="0" r="0" b="7620"/>
            <wp:docPr id="20239175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5E107BB" w14:textId="004BA67C" w:rsidR="00437D94" w:rsidRPr="008D5013" w:rsidRDefault="00000000">
      <w:pPr>
        <w:spacing w:after="120"/>
        <w:jc w:val="both"/>
        <w:rPr>
          <w:rFonts w:ascii="Times" w:eastAsia="Times" w:hAnsi="Times" w:cs="Times"/>
        </w:rPr>
      </w:pPr>
      <w:bookmarkStart w:id="261" w:name="_heading=h.qiy6lbi1k36g" w:colFirst="0" w:colLast="0"/>
      <w:bookmarkEnd w:id="261"/>
      <w:r w:rsidRPr="008D5013">
        <w:t xml:space="preserve">Fig. </w:t>
      </w:r>
      <w:r w:rsidR="000B34C7" w:rsidRPr="008D5013">
        <w:t>7</w:t>
      </w:r>
      <w:r w:rsidRPr="008D5013">
        <w:t xml:space="preserve">. </w:t>
      </w:r>
      <w:r w:rsidRPr="008D5013">
        <w:rPr>
          <w:rFonts w:ascii="Times" w:eastAsia="Times" w:hAnsi="Times" w:cs="Times"/>
        </w:rPr>
        <w:t xml:space="preserve">SSTDR response of the Y-shaped wire network in Fig. </w:t>
      </w:r>
      <w:r w:rsidR="00C6767D" w:rsidRPr="008D5013">
        <w:rPr>
          <w:rFonts w:ascii="Times" w:eastAsia="Times" w:hAnsi="Times" w:cs="Times"/>
        </w:rPr>
        <w:t>3</w:t>
      </w:r>
      <w:r w:rsidRPr="008D5013">
        <w:rPr>
          <w:rFonts w:ascii="Times" w:eastAsia="Times" w:hAnsi="Times" w:cs="Times"/>
        </w:rPr>
        <w:t xml:space="preserve"> using </w:t>
      </w:r>
      <w:r w:rsidRPr="008D5013">
        <w:rPr>
          <w:rFonts w:ascii="Times" w:eastAsia="Times" w:hAnsi="Times" w:cs="Times"/>
          <w:i/>
        </w:rPr>
        <w:t>m-</w:t>
      </w:r>
      <w:r w:rsidRPr="008D5013">
        <w:rPr>
          <w:rFonts w:ascii="Times" w:eastAsia="Times" w:hAnsi="Times" w:cs="Times"/>
        </w:rPr>
        <w:t xml:space="preserve">, Gold, or ZCZ sequences at Gen1. The end of the 13.7m cable is matched, open, or short. Gen2 is not active. </w:t>
      </w:r>
    </w:p>
    <w:p w14:paraId="54F2788F" w14:textId="77777777" w:rsidR="00437D94" w:rsidRPr="008D5013" w:rsidRDefault="00000000">
      <w:pPr>
        <w:pStyle w:val="Heading2"/>
      </w:pPr>
      <w:r w:rsidRPr="008D5013">
        <w:t xml:space="preserve">View from Generator 2 </w:t>
      </w:r>
    </w:p>
    <w:p w14:paraId="71156B8A" w14:textId="77777777" w:rsidR="00196CE8" w:rsidRPr="008D5013" w:rsidRDefault="00000000">
      <w:pPr>
        <w:spacing w:before="120" w:after="120"/>
        <w:jc w:val="both"/>
        <w:rPr>
          <w:rFonts w:ascii="Times" w:eastAsia="Times" w:hAnsi="Times" w:cs="Times"/>
        </w:rPr>
      </w:pPr>
      <w:r w:rsidRPr="008D5013">
        <w:rPr>
          <w:rFonts w:ascii="Times" w:eastAsia="Times" w:hAnsi="Times" w:cs="Times"/>
        </w:rPr>
        <w:t xml:space="preserve">In </w:t>
      </w:r>
      <w:r w:rsidR="00147F42" w:rsidRPr="008D5013">
        <w:rPr>
          <w:rFonts w:ascii="Times" w:eastAsia="Times" w:hAnsi="Times" w:cs="Times"/>
        </w:rPr>
        <w:t>Section A,</w:t>
      </w:r>
      <w:r w:rsidRPr="008D5013">
        <w:rPr>
          <w:rFonts w:ascii="Times" w:eastAsia="Times" w:hAnsi="Times" w:cs="Times"/>
        </w:rPr>
        <w:t xml:space="preserve"> from the point of view of only Gen1 at A, we cannot determine which peak (at </w:t>
      </w:r>
      <m:oMath>
        <m:r>
          <w:rPr>
            <w:rFonts w:ascii="Cambria Math" w:eastAsia="Cambria Math" w:hAnsi="Cambria Math" w:cs="Cambria Math"/>
          </w:rPr>
          <m:t>30.5 m</m:t>
        </m:r>
      </m:oMath>
      <w:r w:rsidRPr="008D5013">
        <w:rPr>
          <w:rFonts w:ascii="Times" w:eastAsia="Times" w:hAnsi="Times" w:cs="Times"/>
        </w:rPr>
        <w:t xml:space="preserve"> and</w:t>
      </w:r>
      <m:oMath>
        <m:r>
          <w:rPr>
            <w:rFonts w:ascii="Cambria Math" w:eastAsia="Cambria Math" w:hAnsi="Cambria Math" w:cs="Cambria Math"/>
          </w:rPr>
          <m:t xml:space="preserve"> 61.7m</m:t>
        </m:r>
      </m:oMath>
      <w:r w:rsidRPr="008D5013">
        <w:rPr>
          <w:rFonts w:ascii="Times" w:eastAsia="Times" w:hAnsi="Times" w:cs="Times"/>
        </w:rPr>
        <w:t xml:space="preserve">) corresponds to the end of which cable branch. To remove this ambiguity, another sensor (Gen 2 at C) is used. For the network in Fig. </w:t>
      </w:r>
      <w:r w:rsidR="00C6767D" w:rsidRPr="008D5013">
        <w:rPr>
          <w:rFonts w:ascii="Times" w:eastAsia="Times" w:hAnsi="Times" w:cs="Times"/>
        </w:rPr>
        <w:t>3</w:t>
      </w:r>
      <w:r w:rsidRPr="008D5013">
        <w:rPr>
          <w:rFonts w:ascii="Times" w:eastAsia="Times" w:hAnsi="Times" w:cs="Times"/>
        </w:rPr>
        <w:t xml:space="preserve">, Gen1 at A is replaced by either an open, short, or matched load, and the injected signal is from Gen2 at C (connected to the scope through a T-junction). The correlated reflection is shown in </w:t>
      </w:r>
      <w:r w:rsidRPr="008D5013">
        <w:t xml:space="preserve">Fig. </w:t>
      </w:r>
      <w:r w:rsidR="000B34C7" w:rsidRPr="008D5013">
        <w:t>8</w:t>
      </w:r>
      <w:r w:rsidRPr="008D5013">
        <w:rPr>
          <w:rFonts w:ascii="Times" w:eastAsia="Times" w:hAnsi="Times" w:cs="Times"/>
        </w:rPr>
        <w:t xml:space="preserve">. </w:t>
      </w:r>
    </w:p>
    <w:p w14:paraId="0887C41A" w14:textId="77777777" w:rsidR="00196CE8" w:rsidRPr="008D5013" w:rsidRDefault="00196CE8" w:rsidP="00196CE8">
      <w:pPr>
        <w:jc w:val="center"/>
      </w:pPr>
      <w:r w:rsidRPr="008D5013">
        <w:rPr>
          <w:noProof/>
        </w:rPr>
        <w:drawing>
          <wp:inline distT="0" distB="0" distL="0" distR="0" wp14:anchorId="141F485D" wp14:editId="229091E7">
            <wp:extent cx="3008201" cy="1554480"/>
            <wp:effectExtent l="0" t="0" r="1905" b="7620"/>
            <wp:docPr id="1106822526" name="Picture 38" descr="A graph of a graph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2526" name="Picture 38" descr="A graph of a graph of a number of different types of objec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8201" cy="1554480"/>
                    </a:xfrm>
                    <a:prstGeom prst="rect">
                      <a:avLst/>
                    </a:prstGeom>
                    <a:noFill/>
                  </pic:spPr>
                </pic:pic>
              </a:graphicData>
            </a:graphic>
          </wp:inline>
        </w:drawing>
      </w:r>
    </w:p>
    <w:p w14:paraId="5B7AE13A" w14:textId="77777777" w:rsidR="00196CE8" w:rsidRPr="008D5013" w:rsidRDefault="00196CE8" w:rsidP="00196CE8">
      <w:pPr>
        <w:spacing w:after="120"/>
        <w:jc w:val="both"/>
        <w:rPr>
          <w:rFonts w:ascii="Times" w:eastAsia="Times" w:hAnsi="Times" w:cs="Times"/>
        </w:rPr>
      </w:pPr>
      <w:r w:rsidRPr="008D5013">
        <w:t xml:space="preserve">Fig. 8. </w:t>
      </w:r>
      <w:r w:rsidRPr="008D5013">
        <w:rPr>
          <w:rFonts w:ascii="Times" w:eastAsia="Times" w:hAnsi="Times" w:cs="Times"/>
        </w:rPr>
        <w:t xml:space="preserve">STDR response of the Y-shaped network in Fig. 3 using Gen2 to apply </w:t>
      </w:r>
      <w:r w:rsidRPr="008D5013">
        <w:rPr>
          <w:rFonts w:ascii="Times" w:eastAsia="Times" w:hAnsi="Times" w:cs="Times"/>
          <w:i/>
        </w:rPr>
        <w:t>m-</w:t>
      </w:r>
      <w:r w:rsidRPr="008D5013">
        <w:rPr>
          <w:rFonts w:ascii="Times" w:eastAsia="Times" w:hAnsi="Times" w:cs="Times"/>
        </w:rPr>
        <w:t xml:space="preserve">, Gold, or ZCZ sequences at C, where the scope is connected. The cable at A is matched, open, or short. </w:t>
      </w:r>
    </w:p>
    <w:p w14:paraId="7507E7E1" w14:textId="049BEE31" w:rsidR="00437D94" w:rsidRPr="008D5013" w:rsidRDefault="00000000">
      <w:pPr>
        <w:spacing w:before="120" w:after="120"/>
        <w:jc w:val="both"/>
        <w:rPr>
          <w:rFonts w:ascii="Times" w:eastAsia="Times" w:hAnsi="Times" w:cs="Times"/>
        </w:rPr>
      </w:pPr>
      <w:r w:rsidRPr="008D5013">
        <w:rPr>
          <w:rFonts w:ascii="Times" w:eastAsia="Times" w:hAnsi="Times" w:cs="Times"/>
        </w:rPr>
        <w:lastRenderedPageBreak/>
        <w:t xml:space="preserve">As in </w:t>
      </w:r>
      <w:r w:rsidRPr="008D5013">
        <w:t xml:space="preserve">Fig. </w:t>
      </w:r>
      <w:r w:rsidR="000B34C7" w:rsidRPr="008D5013">
        <w:t>6</w:t>
      </w:r>
      <w:r w:rsidRPr="008D5013">
        <w:rPr>
          <w:rFonts w:ascii="Times" w:eastAsia="Times" w:hAnsi="Times" w:cs="Times"/>
        </w:rPr>
        <w:t>, the peak at C (</w:t>
      </w:r>
      <w:r w:rsidRPr="008D5013">
        <w:rPr>
          <w:rFonts w:ascii="Times" w:eastAsia="Times" w:hAnsi="Times" w:cs="Times"/>
          <w:i/>
        </w:rPr>
        <w:t>x=0)</w:t>
      </w:r>
      <w:r w:rsidRPr="008D5013">
        <w:rPr>
          <w:rFonts w:ascii="Times" w:eastAsia="Times" w:hAnsi="Times" w:cs="Times"/>
        </w:rPr>
        <w:t xml:space="preserve"> is caused by the T-junction between Gen2, the scope, and </w:t>
      </w:r>
      <w:r w:rsidR="00C6767D" w:rsidRPr="008D5013">
        <w:rPr>
          <w:rFonts w:ascii="Times" w:eastAsia="Times" w:hAnsi="Times" w:cs="Times"/>
        </w:rPr>
        <w:t xml:space="preserve">the 13.7 </w:t>
      </w:r>
      <w:r w:rsidRPr="008D5013">
        <w:rPr>
          <w:rFonts w:ascii="Times" w:eastAsia="Times" w:hAnsi="Times" w:cs="Times"/>
        </w:rPr>
        <w:t xml:space="preserve">m cable. The peak at B is </w:t>
      </w:r>
      <w:r w:rsidR="00147F42" w:rsidRPr="008D5013">
        <w:rPr>
          <w:rFonts w:ascii="Times" w:eastAsia="Times" w:hAnsi="Times" w:cs="Times"/>
        </w:rPr>
        <w:t>from</w:t>
      </w:r>
      <w:r w:rsidRPr="008D5013">
        <w:rPr>
          <w:rFonts w:ascii="Times" w:eastAsia="Times" w:hAnsi="Times" w:cs="Times"/>
        </w:rPr>
        <w:t xml:space="preserve"> the T-junction between all three cables. At </w:t>
      </w:r>
      <w:r w:rsidR="00147F42" w:rsidRPr="008D5013">
        <w:rPr>
          <w:rFonts w:ascii="Times" w:eastAsia="Times" w:hAnsi="Times" w:cs="Times"/>
        </w:rPr>
        <w:t>A</w:t>
      </w:r>
      <w:r w:rsidRPr="008D5013">
        <w:rPr>
          <w:rFonts w:ascii="Times" w:eastAsia="Times" w:hAnsi="Times" w:cs="Times"/>
        </w:rPr>
        <w:t>D (44.2 m),</w:t>
      </w:r>
      <w:r w:rsidRPr="008D5013">
        <w:rPr>
          <w:rFonts w:ascii="Times" w:eastAsia="Times" w:hAnsi="Times" w:cs="Times"/>
          <w:i/>
        </w:rPr>
        <w:t xml:space="preserve"> </w:t>
      </w:r>
      <w:r w:rsidRPr="008D5013">
        <w:rPr>
          <w:rFonts w:ascii="Times" w:eastAsia="Times" w:hAnsi="Times" w:cs="Times"/>
        </w:rPr>
        <w:t xml:space="preserve">we see a peak corresponding to reflections that add up from open circuits at A and D. </w:t>
      </w:r>
    </w:p>
    <w:p w14:paraId="15E00030" w14:textId="77777777" w:rsidR="00437D94" w:rsidRPr="008D5013" w:rsidRDefault="00000000">
      <w:pPr>
        <w:spacing w:after="120"/>
        <w:jc w:val="both"/>
        <w:rPr>
          <w:rFonts w:ascii="Helvetica Neue" w:eastAsia="Helvetica Neue" w:hAnsi="Helvetica Neue" w:cs="Helvetica Neue"/>
          <w:smallCaps/>
          <w:color w:val="0070C0"/>
        </w:rPr>
      </w:pPr>
      <w:bookmarkStart w:id="262" w:name="_heading=h.w8xbccj66nic" w:colFirst="0" w:colLast="0"/>
      <w:bookmarkEnd w:id="262"/>
      <w:r w:rsidRPr="008D5013">
        <w:rPr>
          <w:rFonts w:ascii="Helvetica Neue" w:eastAsia="Helvetica Neue" w:hAnsi="Helvetica Neue" w:cs="Helvetica Neue"/>
          <w:smallCaps/>
          <w:color w:val="004393"/>
        </w:rPr>
        <w:t xml:space="preserve">3) </w:t>
      </w:r>
      <w:r w:rsidRPr="008D5013">
        <w:rPr>
          <w:rFonts w:ascii="Helvetica Neue" w:eastAsia="Helvetica Neue" w:hAnsi="Helvetica Neue" w:cs="Helvetica Neue"/>
          <w:smallCaps/>
          <w:color w:val="0070C0"/>
        </w:rPr>
        <w:t>Distributed diagnosis of wire network</w:t>
      </w:r>
    </w:p>
    <w:p w14:paraId="4D73F865" w14:textId="77777777" w:rsidR="00437D94" w:rsidRPr="008D5013" w:rsidRDefault="00000000">
      <w:pPr>
        <w:spacing w:after="120"/>
        <w:jc w:val="both"/>
        <w:rPr>
          <w:rFonts w:ascii="Helvetica Neue" w:eastAsia="Helvetica Neue" w:hAnsi="Helvetica Neue" w:cs="Helvetica Neue"/>
          <w:smallCaps/>
          <w:color w:val="004393"/>
        </w:rPr>
      </w:pPr>
      <w:r w:rsidRPr="008D5013">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Pr="008D5013" w:rsidRDefault="00000000">
      <w:pPr>
        <w:pStyle w:val="Heading2"/>
        <w:numPr>
          <w:ilvl w:val="1"/>
          <w:numId w:val="2"/>
        </w:numPr>
      </w:pPr>
      <w:r w:rsidRPr="008D5013">
        <w:t>View from Generator 1</w:t>
      </w:r>
    </w:p>
    <w:p w14:paraId="63D4C732" w14:textId="77777777" w:rsidR="009B4C30" w:rsidRPr="008D5013" w:rsidRDefault="00000000">
      <w:pPr>
        <w:widowControl w:val="0"/>
        <w:pBdr>
          <w:top w:val="nil"/>
          <w:left w:val="nil"/>
          <w:bottom w:val="nil"/>
          <w:right w:val="nil"/>
          <w:between w:val="nil"/>
        </w:pBdr>
        <w:spacing w:before="120" w:after="120"/>
        <w:jc w:val="both"/>
        <w:rPr>
          <w:color w:val="000000"/>
        </w:rPr>
      </w:pPr>
      <w:r w:rsidRPr="008D5013">
        <w:rPr>
          <w:color w:val="000000"/>
        </w:rPr>
        <w:t xml:space="preserve">The correlated reflection signatures measured at Gen1 (originally seen in </w:t>
      </w:r>
      <w:r w:rsidRPr="008D5013">
        <w:rPr>
          <w:rFonts w:ascii="Times" w:eastAsia="Times" w:hAnsi="Times" w:cs="Times"/>
          <w:color w:val="000000"/>
        </w:rPr>
        <w:t xml:space="preserve">Fig. </w:t>
      </w:r>
      <w:r w:rsidR="000B34C7" w:rsidRPr="008D5013">
        <w:rPr>
          <w:rFonts w:ascii="Times" w:eastAsia="Times" w:hAnsi="Times" w:cs="Times"/>
          <w:color w:val="000000"/>
        </w:rPr>
        <w:t>6</w:t>
      </w:r>
      <w:r w:rsidRPr="008D5013">
        <w:rPr>
          <w:color w:val="000000"/>
        </w:rPr>
        <w:t xml:space="preserve">) are shown in </w:t>
      </w:r>
      <w:r w:rsidRPr="008D5013">
        <w:rPr>
          <w:rFonts w:ascii="Times" w:eastAsia="Times" w:hAnsi="Times" w:cs="Times"/>
          <w:color w:val="000000"/>
        </w:rPr>
        <w:t xml:space="preserve">Fig. </w:t>
      </w:r>
      <w:r w:rsidR="000B34C7" w:rsidRPr="008D5013">
        <w:rPr>
          <w:rFonts w:ascii="Times" w:eastAsia="Times" w:hAnsi="Times" w:cs="Times"/>
          <w:color w:val="000000"/>
        </w:rPr>
        <w:t>9</w:t>
      </w:r>
      <w:r w:rsidRPr="008D5013">
        <w:rPr>
          <w:color w:val="000000"/>
        </w:rPr>
        <w:t xml:space="preserve">. </w:t>
      </w:r>
    </w:p>
    <w:p w14:paraId="0D6F518C" w14:textId="77777777" w:rsidR="009B4C30" w:rsidRPr="008D5013" w:rsidRDefault="009B4C30" w:rsidP="009B4C30">
      <w:pPr>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51E37128" wp14:editId="05B79D59">
            <wp:extent cx="2994927" cy="1554480"/>
            <wp:effectExtent l="0" t="0" r="0" b="7620"/>
            <wp:docPr id="9650144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8" t="5703" r="7959"/>
                    <a:stretch/>
                  </pic:blipFill>
                  <pic:spPr bwMode="auto">
                    <a:xfrm>
                      <a:off x="0" y="0"/>
                      <a:ext cx="2994927"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983244"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(a)</w:t>
      </w:r>
    </w:p>
    <w:p w14:paraId="23CD1C58" w14:textId="77777777" w:rsidR="009B4C30" w:rsidRPr="008D5013" w:rsidRDefault="009B4C30" w:rsidP="009B4C30">
      <w:pPr>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43576FEC" wp14:editId="7170C553">
            <wp:extent cx="2975753" cy="1554480"/>
            <wp:effectExtent l="0" t="0" r="0" b="7620"/>
            <wp:docPr id="144622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980" t="4825" r="8209"/>
                    <a:stretch/>
                  </pic:blipFill>
                  <pic:spPr bwMode="auto">
                    <a:xfrm>
                      <a:off x="0" y="0"/>
                      <a:ext cx="297575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C513F2"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(b)</w:t>
      </w:r>
    </w:p>
    <w:p w14:paraId="399AE954" w14:textId="77777777" w:rsidR="009B4C30" w:rsidRPr="008D5013" w:rsidRDefault="009B4C30" w:rsidP="009B4C30">
      <w:pPr>
        <w:keepNext/>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6335E661" wp14:editId="2A7E93F3">
            <wp:extent cx="3034543" cy="1554480"/>
            <wp:effectExtent l="0" t="0" r="0" b="7620"/>
            <wp:docPr id="857483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3731" t="6140" r="7960"/>
                    <a:stretch/>
                  </pic:blipFill>
                  <pic:spPr bwMode="auto">
                    <a:xfrm>
                      <a:off x="0" y="0"/>
                      <a:ext cx="303454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6F6211F" w14:textId="77777777" w:rsidR="009B4C30" w:rsidRPr="008D5013" w:rsidRDefault="009B4C30" w:rsidP="009B4C30">
      <w:pPr>
        <w:jc w:val="center"/>
        <w:rPr>
          <w:rFonts w:ascii="Helvetica Neue" w:eastAsia="Helvetica Neue" w:hAnsi="Helvetica Neue" w:cs="Helvetica Neue"/>
          <w:smallCaps/>
          <w:color w:val="004393"/>
        </w:rPr>
      </w:pPr>
      <w:r w:rsidRPr="008D5013">
        <w:rPr>
          <w:rFonts w:ascii="Times" w:eastAsia="Times" w:hAnsi="Times" w:cs="Times"/>
        </w:rPr>
        <w:t>(c)</w:t>
      </w:r>
    </w:p>
    <w:p w14:paraId="0BC486AD" w14:textId="536EE8EA" w:rsidR="009B4C30" w:rsidRPr="008D5013" w:rsidRDefault="009B4C30" w:rsidP="009B4C30">
      <w:pPr>
        <w:spacing w:after="120"/>
        <w:jc w:val="both"/>
        <w:rPr>
          <w:rFonts w:ascii="Times" w:eastAsia="Times" w:hAnsi="Times" w:cs="Times"/>
        </w:rPr>
      </w:pPr>
      <w:bookmarkStart w:id="263" w:name="_heading=h.1lxm71ax5n45" w:colFirst="0" w:colLast="0"/>
      <w:bookmarkEnd w:id="263"/>
      <w:r w:rsidRPr="008D5013">
        <w:t xml:space="preserve">Fig. 9. </w:t>
      </w:r>
      <w:r w:rsidRPr="008D5013">
        <w:rPr>
          <w:rFonts w:ascii="Times" w:eastAsia="Times" w:hAnsi="Times" w:cs="Times"/>
        </w:rPr>
        <w:t xml:space="preserve">STDR response of the Y-shaped wire network in Fig. 3 using Gen1 (at A). Gen2 (at C) is matched. Gen2 injects up to 15 interference signals that are (a) </w:t>
      </w:r>
      <w:r w:rsidRPr="008D5013">
        <w:rPr>
          <w:rFonts w:ascii="Times" w:eastAsia="Times" w:hAnsi="Times" w:cs="Times"/>
          <w:i/>
        </w:rPr>
        <w:t>m-</w:t>
      </w:r>
      <w:r w:rsidRPr="008D5013">
        <w:rPr>
          <w:rFonts w:ascii="Times" w:eastAsia="Times" w:hAnsi="Times" w:cs="Times"/>
        </w:rPr>
        <w:t>, (b) Gold, or (c) ZCZ sequences.</w:t>
      </w:r>
    </w:p>
    <w:p w14:paraId="4D625F33" w14:textId="1A9E2418" w:rsidR="00985F50" w:rsidRPr="008D5013" w:rsidRDefault="00000000" w:rsidP="00A664A9">
      <w:pPr>
        <w:widowControl w:val="0"/>
        <w:pBdr>
          <w:top w:val="nil"/>
          <w:left w:val="nil"/>
          <w:bottom w:val="nil"/>
          <w:right w:val="nil"/>
          <w:between w:val="nil"/>
        </w:pBdr>
        <w:spacing w:before="120" w:after="120"/>
        <w:jc w:val="both"/>
        <w:rPr>
          <w:color w:val="000000"/>
        </w:rPr>
      </w:pPr>
      <w:r w:rsidRPr="008D5013">
        <w:rPr>
          <w:color w:val="000000"/>
        </w:rPr>
        <w:t>Additional signals (interferers) are sent into the system by Gen2. Up to 15 additional signals (each with amplitude 62.</w:t>
      </w:r>
      <w:sdt>
        <w:sdtPr>
          <w:tag w:val="goog_rdk_96"/>
          <w:id w:val="-10377641"/>
        </w:sdtPr>
        <w:sdtContent>
          <w:r w:rsidRPr="008D5013">
            <w:rPr>
              <w:color w:val="000000"/>
            </w:rPr>
            <w:t>5</w:t>
          </w:r>
        </w:sdtContent>
      </w:sdt>
      <w:r w:rsidR="00C6767D" w:rsidRPr="008D5013">
        <w:t xml:space="preserve"> </w:t>
      </w:r>
      <w:r w:rsidRPr="008D5013">
        <w:rPr>
          <w:color w:val="000000"/>
        </w:rPr>
        <w:t xml:space="preserve">mV) are added up, slightly delayed from each other, and sent into the system by Gen2 at C. Significant measurement interference is seen for </w:t>
      </w:r>
      <w:r w:rsidRPr="008D5013">
        <w:rPr>
          <w:i/>
          <w:color w:val="000000"/>
        </w:rPr>
        <w:t>m-</w:t>
      </w:r>
      <w:r w:rsidRPr="008D5013">
        <w:rPr>
          <w:color w:val="000000"/>
        </w:rPr>
        <w:t xml:space="preserve"> and </w:t>
      </w:r>
      <w:proofErr w:type="gramStart"/>
      <w:r w:rsidRPr="008D5013">
        <w:rPr>
          <w:color w:val="000000"/>
        </w:rPr>
        <w:t>Gold</w:t>
      </w:r>
      <w:proofErr w:type="gramEnd"/>
      <w:r w:rsidRPr="008D5013">
        <w:rPr>
          <w:color w:val="000000"/>
        </w:rPr>
        <w:t xml:space="preserve"> sequences, but little interference is seen for ZCZ sequences. It is important to note that the amplitude of the signals </w:t>
      </w:r>
      <w:sdt>
        <w:sdtPr>
          <w:tag w:val="goog_rdk_99"/>
          <w:id w:val="-1672246475"/>
        </w:sdtPr>
        <w:sdtContent>
          <w:r w:rsidRPr="008D5013">
            <w:rPr>
              <w:color w:val="000000"/>
            </w:rPr>
            <w:t xml:space="preserve">was </w:t>
          </w:r>
        </w:sdtContent>
      </w:sdt>
      <w:r w:rsidRPr="008D5013">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r w:rsidR="00A664A9" w:rsidRPr="008D5013">
        <w:rPr>
          <w:color w:val="000000"/>
        </w:rPr>
        <w:t xml:space="preserve"> </w:t>
      </w:r>
      <w:r w:rsidR="00985F50" w:rsidRPr="008D5013">
        <w:rPr>
          <w:rFonts w:ascii="Times" w:eastAsia="Times" w:hAnsi="Times" w:cs="Times"/>
        </w:rPr>
        <w:t xml:space="preserve">The interference signals have a significant impact on the diagnostic capability of the system, as shown in </w:t>
      </w:r>
      <w:r w:rsidR="00985F50" w:rsidRPr="008D5013">
        <w:t>Fig. 9</w:t>
      </w:r>
      <w:r w:rsidR="00985F50" w:rsidRPr="008D5013">
        <w:rPr>
          <w:rFonts w:ascii="Times" w:eastAsia="Times" w:hAnsi="Times" w:cs="Times"/>
        </w:rPr>
        <w:t xml:space="preserve">. Even two interferers are enough to cause ambiguity when </w:t>
      </w:r>
      <w:r w:rsidR="00985F50" w:rsidRPr="008D5013">
        <w:rPr>
          <w:rFonts w:ascii="Times" w:eastAsia="Times" w:hAnsi="Times" w:cs="Times"/>
          <w:i/>
        </w:rPr>
        <w:t>m-</w:t>
      </w:r>
      <w:r w:rsidR="00985F50" w:rsidRPr="008D5013">
        <w:rPr>
          <w:rFonts w:ascii="Times" w:eastAsia="Times" w:hAnsi="Times" w:cs="Times"/>
        </w:rPr>
        <w:t xml:space="preserve"> and </w:t>
      </w:r>
      <w:proofErr w:type="gramStart"/>
      <w:r w:rsidR="00985F50" w:rsidRPr="008D5013">
        <w:rPr>
          <w:rFonts w:ascii="Times" w:eastAsia="Times" w:hAnsi="Times" w:cs="Times"/>
        </w:rPr>
        <w:t>Gold</w:t>
      </w:r>
      <w:proofErr w:type="gramEnd"/>
      <w:r w:rsidR="00985F50" w:rsidRPr="008D5013">
        <w:rPr>
          <w:rFonts w:ascii="Times" w:eastAsia="Times" w:hAnsi="Times" w:cs="Times"/>
        </w:rPr>
        <w:t xml:space="preserve"> sequences are used. ZCZ sequences, with their ideal correlation properties, are not impacted by other interferers in this time/distance zone. </w:t>
      </w:r>
      <w:bookmarkStart w:id="264" w:name="_Hlk195522517"/>
      <w:r w:rsidR="00985F50" w:rsidRPr="008D5013">
        <w:rPr>
          <w:rFonts w:ascii="Times" w:eastAsia="Times" w:hAnsi="Times" w:cs="Times"/>
        </w:rPr>
        <w:t xml:space="preserve">The normalized interference error, </w:t>
      </w:r>
      <w:r w:rsidR="0033416A" w:rsidRPr="008D5013">
        <w:rPr>
          <w:rFonts w:ascii="Times" w:eastAsia="Times" w:hAnsi="Times" w:cs="Times"/>
        </w:rPr>
        <w:t>obtained</w:t>
      </w:r>
      <w:r w:rsidR="00985F50" w:rsidRPr="008D5013">
        <w:rPr>
          <w:rFonts w:ascii="Times" w:eastAsia="Times" w:hAnsi="Times" w:cs="Times"/>
        </w:rPr>
        <w:t xml:space="preserve"> </w:t>
      </w:r>
      <w:r w:rsidR="00A664A9" w:rsidRPr="008D5013">
        <w:rPr>
          <w:rFonts w:ascii="Times" w:eastAsia="Times" w:hAnsi="Times" w:cs="Times"/>
        </w:rPr>
        <w:t>from</w:t>
      </w:r>
      <w:r w:rsidR="00985F50" w:rsidRPr="008D5013">
        <w:rPr>
          <w:rFonts w:ascii="Times" w:eastAsia="Times" w:hAnsi="Times" w:cs="Times"/>
        </w:rPr>
        <w:t xml:space="preserve"> Fig. 9, is defined as the average difference between measurements with 0 and 15 interferers across the </w:t>
      </w:r>
      <w:r w:rsidR="00A664A9" w:rsidRPr="008D5013">
        <w:rPr>
          <w:rFonts w:ascii="Times" w:eastAsia="Times" w:hAnsi="Times" w:cs="Times"/>
        </w:rPr>
        <w:t>zero-correlation</w:t>
      </w:r>
      <w:r w:rsidR="00985F50" w:rsidRPr="008D5013">
        <w:rPr>
          <w:rFonts w:ascii="Times" w:eastAsia="Times" w:hAnsi="Times" w:cs="Times"/>
        </w:rPr>
        <w:t xml:space="preserve"> zone range 0–64 m, normalized by the magnitude of the peak response at point A. </w:t>
      </w:r>
      <w:bookmarkEnd w:id="264"/>
      <w:r w:rsidR="00985F50" w:rsidRPr="008D5013">
        <w:rPr>
          <w:rFonts w:ascii="Times" w:eastAsia="Times" w:hAnsi="Times" w:cs="Times"/>
        </w:rPr>
        <w:t xml:space="preserve">For </w:t>
      </w:r>
      <w:r w:rsidR="00985F50" w:rsidRPr="008D5013">
        <w:rPr>
          <w:rFonts w:ascii="Times" w:eastAsia="Times" w:hAnsi="Times" w:cs="Times"/>
          <w:i/>
          <w:iCs/>
        </w:rPr>
        <w:t>m</w:t>
      </w:r>
      <w:r w:rsidR="00985F50" w:rsidRPr="008D5013">
        <w:rPr>
          <w:rFonts w:ascii="Times" w:eastAsia="Times" w:hAnsi="Times" w:cs="Times"/>
        </w:rPr>
        <w:t xml:space="preserve">-, Gold, and ZCZ sequences, the normalized interference error values are 0.125, 0.2, and 0.006, respectively. Similar trends are observed for SSTDR measurements in Fig. 10, where </w:t>
      </w:r>
      <w:r w:rsidR="00985F50" w:rsidRPr="008D5013">
        <w:rPr>
          <w:rFonts w:ascii="Times" w:eastAsia="Times" w:hAnsi="Times" w:cs="Times"/>
          <w:i/>
          <w:iCs/>
        </w:rPr>
        <w:t>m</w:t>
      </w:r>
      <w:r w:rsidR="00985F50" w:rsidRPr="008D5013">
        <w:rPr>
          <w:rFonts w:ascii="Times" w:eastAsia="Times" w:hAnsi="Times" w:cs="Times"/>
        </w:rPr>
        <w:t xml:space="preserve">- and </w:t>
      </w:r>
      <w:proofErr w:type="gramStart"/>
      <w:r w:rsidR="00985F50" w:rsidRPr="008D5013">
        <w:rPr>
          <w:rFonts w:ascii="Times" w:eastAsia="Times" w:hAnsi="Times" w:cs="Times"/>
        </w:rPr>
        <w:t>Gold</w:t>
      </w:r>
      <w:proofErr w:type="gramEnd"/>
      <w:r w:rsidR="00985F50" w:rsidRPr="008D5013">
        <w:rPr>
          <w:rFonts w:ascii="Times" w:eastAsia="Times" w:hAnsi="Times" w:cs="Times"/>
        </w:rPr>
        <w:t xml:space="preserve"> sequences exhibit normalized interference errors of 0.051 and 0.08, respectively, while ZCZ sequences show </w:t>
      </w:r>
      <w:r w:rsidR="00A664A9" w:rsidRPr="008D5013">
        <w:rPr>
          <w:rFonts w:ascii="Times" w:eastAsia="Times" w:hAnsi="Times" w:cs="Times"/>
        </w:rPr>
        <w:t>a significantly</w:t>
      </w:r>
      <w:r w:rsidR="00985F50" w:rsidRPr="008D5013">
        <w:rPr>
          <w:rFonts w:ascii="Times" w:eastAsia="Times" w:hAnsi="Times" w:cs="Times"/>
        </w:rPr>
        <w:t xml:space="preserve"> lower error of 0.003.</w:t>
      </w:r>
    </w:p>
    <w:p w14:paraId="28A8C3D3" w14:textId="77777777" w:rsidR="00147F42" w:rsidRPr="008D5013" w:rsidRDefault="00147F42" w:rsidP="00147F42">
      <w:pPr>
        <w:pStyle w:val="Heading2"/>
        <w:numPr>
          <w:ilvl w:val="1"/>
          <w:numId w:val="2"/>
        </w:numPr>
      </w:pPr>
      <w:r w:rsidRPr="008D5013">
        <w:t xml:space="preserve">View from Generator 2 </w:t>
      </w:r>
    </w:p>
    <w:p w14:paraId="3D4F5CD2" w14:textId="6BCDA1B0" w:rsidR="00147F42" w:rsidRPr="008D5013" w:rsidRDefault="00147F42" w:rsidP="00F366E3">
      <w:pPr>
        <w:widowControl w:val="0"/>
        <w:pBdr>
          <w:top w:val="nil"/>
          <w:left w:val="nil"/>
          <w:bottom w:val="nil"/>
          <w:right w:val="nil"/>
          <w:between w:val="nil"/>
        </w:pBdr>
        <w:jc w:val="both"/>
        <w:rPr>
          <w:color w:val="000000"/>
        </w:rPr>
      </w:pPr>
      <w:r w:rsidRPr="008D5013">
        <w:rPr>
          <w:color w:val="000000"/>
        </w:rPr>
        <w:t xml:space="preserve">We now switch our view of the network from A to C. Gen2 (C) injects an STDR signal, and Gen1 (A) injects 5 interference signals. The reflection response is shown in </w:t>
      </w:r>
      <w:r w:rsidRPr="008D5013">
        <w:rPr>
          <w:rFonts w:ascii="Times" w:eastAsia="Times" w:hAnsi="Times" w:cs="Times"/>
          <w:color w:val="000000"/>
        </w:rPr>
        <w:t>Fig. 11</w:t>
      </w:r>
      <w:r w:rsidRPr="008D5013">
        <w:rPr>
          <w:color w:val="000000"/>
        </w:rPr>
        <w:t>.</w:t>
      </w:r>
    </w:p>
    <w:p w14:paraId="0BAEF7AD" w14:textId="144997CB" w:rsidR="006002AB" w:rsidRPr="008D5013" w:rsidRDefault="006002AB" w:rsidP="00B445C0">
      <w:pPr>
        <w:jc w:val="center"/>
      </w:pPr>
      <w:r w:rsidRPr="008D5013">
        <w:rPr>
          <w:noProof/>
        </w:rPr>
        <w:drawing>
          <wp:inline distT="0" distB="0" distL="0" distR="0" wp14:anchorId="6CED73F7" wp14:editId="32075CAF">
            <wp:extent cx="2960914" cy="1554480"/>
            <wp:effectExtent l="0" t="0" r="0" b="7620"/>
            <wp:docPr id="14439843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23A8FD69" w14:textId="791AAF6B" w:rsidR="007B28D1" w:rsidRPr="008D5013" w:rsidRDefault="00000000" w:rsidP="00355F0F">
      <w:pPr>
        <w:spacing w:after="120"/>
        <w:jc w:val="both"/>
        <w:rPr>
          <w:rFonts w:ascii="Times" w:eastAsia="Times" w:hAnsi="Times" w:cs="Times"/>
        </w:rPr>
      </w:pPr>
      <w:r w:rsidRPr="008D5013">
        <w:t xml:space="preserve">Fig. </w:t>
      </w:r>
      <w:r w:rsidR="000B34C7" w:rsidRPr="008D5013">
        <w:t>10</w:t>
      </w:r>
      <w:r w:rsidRPr="008D5013">
        <w:t xml:space="preserve">. </w:t>
      </w:r>
      <w:r w:rsidRPr="008D5013">
        <w:rPr>
          <w:rFonts w:ascii="Times" w:eastAsia="Times" w:hAnsi="Times" w:cs="Times"/>
        </w:rPr>
        <w:t xml:space="preserve">SSTDR response of the Y-shaped wire network in Fig. </w:t>
      </w:r>
      <w:r w:rsidR="00C6767D" w:rsidRPr="008D5013">
        <w:rPr>
          <w:rFonts w:ascii="Times" w:eastAsia="Times" w:hAnsi="Times" w:cs="Times"/>
        </w:rPr>
        <w:t>3</w:t>
      </w:r>
      <w:r w:rsidRPr="008D5013">
        <w:rPr>
          <w:rFonts w:ascii="Times" w:eastAsia="Times" w:hAnsi="Times" w:cs="Times"/>
        </w:rPr>
        <w:t xml:space="preserve"> is applied at Gen1(at A). Gen2 (at C) is matched and injects 15 interference signals that are </w:t>
      </w:r>
      <w:r w:rsidRPr="008D5013">
        <w:rPr>
          <w:rFonts w:ascii="Times" w:eastAsia="Times" w:hAnsi="Times" w:cs="Times"/>
          <w:i/>
        </w:rPr>
        <w:t>m-</w:t>
      </w:r>
      <w:r w:rsidRPr="008D5013">
        <w:rPr>
          <w:rFonts w:ascii="Times" w:eastAsia="Times" w:hAnsi="Times" w:cs="Times"/>
        </w:rPr>
        <w:t>, Gold, or ZCZ sequences.</w:t>
      </w:r>
    </w:p>
    <w:p w14:paraId="04F1921B" w14:textId="05F02EF3" w:rsidR="007B28D1" w:rsidRPr="008D5013" w:rsidRDefault="00355F0F" w:rsidP="00B445C0">
      <w:pPr>
        <w:keepNext/>
        <w:widowControl w:val="0"/>
        <w:pBdr>
          <w:top w:val="nil"/>
          <w:left w:val="nil"/>
          <w:bottom w:val="nil"/>
          <w:right w:val="nil"/>
          <w:between w:val="nil"/>
        </w:pBdr>
        <w:jc w:val="center"/>
        <w:rPr>
          <w:rFonts w:ascii="Times" w:eastAsia="Times" w:hAnsi="Times" w:cs="Times"/>
          <w:color w:val="000000"/>
        </w:rPr>
      </w:pPr>
      <w:r w:rsidRPr="008D5013">
        <w:rPr>
          <w:rFonts w:ascii="Times" w:eastAsia="Times" w:hAnsi="Times" w:cs="Times"/>
          <w:noProof/>
          <w:color w:val="000000"/>
        </w:rPr>
        <w:drawing>
          <wp:inline distT="0" distB="0" distL="0" distR="0" wp14:anchorId="69F099F5" wp14:editId="6880C569">
            <wp:extent cx="2972586" cy="1554480"/>
            <wp:effectExtent l="0" t="0" r="0" b="7620"/>
            <wp:docPr id="1753558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975" t="5264" r="7712"/>
                    <a:stretch/>
                  </pic:blipFill>
                  <pic:spPr bwMode="auto">
                    <a:xfrm>
                      <a:off x="0" y="0"/>
                      <a:ext cx="2972586"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0CFB58F" w14:textId="1EC1EF19" w:rsidR="00437D94" w:rsidRPr="008D5013" w:rsidRDefault="00000000">
      <w:pPr>
        <w:spacing w:after="120"/>
        <w:jc w:val="both"/>
      </w:pPr>
      <w:bookmarkStart w:id="265" w:name="_heading=h.h4xbz8pkehuu" w:colFirst="0" w:colLast="0"/>
      <w:bookmarkEnd w:id="265"/>
      <w:r w:rsidRPr="008D5013">
        <w:t>Fig. 1</w:t>
      </w:r>
      <w:r w:rsidR="000B34C7" w:rsidRPr="008D5013">
        <w:t>1</w:t>
      </w:r>
      <w:r w:rsidRPr="008D5013">
        <w:t xml:space="preserve">. </w:t>
      </w:r>
      <w:r w:rsidRPr="008D5013">
        <w:rPr>
          <w:rFonts w:ascii="Times" w:eastAsia="Times" w:hAnsi="Times" w:cs="Times"/>
        </w:rPr>
        <w:t xml:space="preserve">STDR response of the Y-shaped network in Fig. </w:t>
      </w:r>
      <w:r w:rsidR="00C6767D" w:rsidRPr="008D5013">
        <w:rPr>
          <w:rFonts w:ascii="Times" w:eastAsia="Times" w:hAnsi="Times" w:cs="Times"/>
        </w:rPr>
        <w:t>3</w:t>
      </w:r>
      <w:r w:rsidRPr="008D5013">
        <w:rPr>
          <w:rFonts w:ascii="Times" w:eastAsia="Times" w:hAnsi="Times" w:cs="Times"/>
        </w:rPr>
        <w:t xml:space="preserve">. The signal is applied at Gen2 (at C). Gen1 (at A) is matched and injects 5 interference signals that are </w:t>
      </w:r>
      <w:r w:rsidRPr="008D5013">
        <w:rPr>
          <w:rFonts w:ascii="Times" w:eastAsia="Times" w:hAnsi="Times" w:cs="Times"/>
          <w:i/>
        </w:rPr>
        <w:t>m-</w:t>
      </w:r>
      <w:r w:rsidRPr="008D5013">
        <w:rPr>
          <w:rFonts w:ascii="Times" w:eastAsia="Times" w:hAnsi="Times" w:cs="Times"/>
        </w:rPr>
        <w:t xml:space="preserve">, Gold, or ZCZ sequences.  </w:t>
      </w:r>
    </w:p>
    <w:p w14:paraId="3B74E233" w14:textId="77777777" w:rsidR="00437D94" w:rsidRPr="008D5013" w:rsidRDefault="00000000">
      <w:pPr>
        <w:pStyle w:val="Heading1"/>
        <w:numPr>
          <w:ilvl w:val="0"/>
          <w:numId w:val="2"/>
        </w:numPr>
      </w:pPr>
      <w:r w:rsidRPr="008D5013">
        <w:lastRenderedPageBreak/>
        <w:t>Simulation Results</w:t>
      </w:r>
    </w:p>
    <w:p w14:paraId="15449B40" w14:textId="7C1D9DFE" w:rsidR="00437D94" w:rsidRPr="008D5013" w:rsidRDefault="00000000" w:rsidP="00240E83">
      <w:pPr>
        <w:jc w:val="both"/>
      </w:pPr>
      <w:r w:rsidRPr="008D5013">
        <w:t xml:space="preserve">The results in section IV demonstrate the relative interference of </w:t>
      </w:r>
      <w:r w:rsidRPr="008D5013">
        <w:rPr>
          <w:i/>
        </w:rPr>
        <w:t>m-,</w:t>
      </w:r>
      <w:r w:rsidRPr="008D5013">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w:t>
      </w:r>
      <w:r w:rsidR="00240E83" w:rsidRPr="008D5013">
        <w:t>sequence</w:t>
      </w:r>
      <w:r w:rsidRPr="008D5013">
        <w:t xml:space="preserve"> lengths, zero correlation zones, numbers of interferers, etc. For this purpose, we have developed a simulation tool. A bounce diagram is used to determine the expected magnitudes and time delays of reflections and </w:t>
      </w:r>
      <w:r w:rsidR="00C6767D" w:rsidRPr="008D5013">
        <w:t>transmissions</w:t>
      </w:r>
      <w:r w:rsidRPr="008D5013">
        <w:t xml:space="preserve"> within the wire network. These magnitudes and time delays are used to determine an expected correlation signature for each reflection, and then all reflections are added to create the total correlation signature. For the wire network in Fig. </w:t>
      </w:r>
      <w:r w:rsidR="00C6767D" w:rsidRPr="008D5013">
        <w:t>3</w:t>
      </w:r>
      <w:r w:rsidRPr="008D5013">
        <w:t xml:space="preserve"> with Gen 1 transmitting a single sequence at A and Gen 2 transmitting 15 interfering signals at C, the correlated reflection response is shown in Fig. 1</w:t>
      </w:r>
      <w:r w:rsidR="000B34C7" w:rsidRPr="008D5013">
        <w:t>2</w:t>
      </w:r>
      <w:r w:rsidRPr="008D5013">
        <w:t xml:space="preserve"> for</w:t>
      </w:r>
      <w:r w:rsidRPr="008D5013">
        <w:rPr>
          <w:i/>
        </w:rPr>
        <w:t xml:space="preserve"> m</w:t>
      </w:r>
      <w:r w:rsidRPr="008D5013">
        <w:t xml:space="preserve">-, Gold, and ZCZ sequences. This is comparable to </w:t>
      </w:r>
      <w:r w:rsidR="00C6767D" w:rsidRPr="008D5013">
        <w:t xml:space="preserve">the </w:t>
      </w:r>
      <w:r w:rsidRPr="008D5013">
        <w:t xml:space="preserve">measured data shown in Fig. </w:t>
      </w:r>
      <w:r w:rsidR="000B34C7" w:rsidRPr="008D5013">
        <w:t>6</w:t>
      </w:r>
      <w:r w:rsidRPr="008D5013">
        <w:t xml:space="preserve"> with C an open circuit or high impedance generator. The various levels of interference for the different sequence types are comparable to Fig. </w:t>
      </w:r>
      <w:r w:rsidR="000B34C7" w:rsidRPr="008D5013">
        <w:t>9</w:t>
      </w:r>
      <w:r w:rsidRPr="008D5013">
        <w:t xml:space="preserve"> with 15 interferers.</w:t>
      </w:r>
    </w:p>
    <w:p w14:paraId="0404AB56" w14:textId="64E05766" w:rsidR="00437D94" w:rsidRPr="008D5013" w:rsidRDefault="00000000" w:rsidP="00240E83">
      <w:r w:rsidRPr="008D5013">
        <w:rPr>
          <w:noProof/>
        </w:rPr>
        <w:drawing>
          <wp:inline distT="0" distB="0" distL="0" distR="0" wp14:anchorId="1E7D72B9" wp14:editId="3B74B6FB">
            <wp:extent cx="3186430" cy="1554480"/>
            <wp:effectExtent l="0" t="0" r="0" b="762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186430" cy="1554480"/>
                    </a:xfrm>
                    <a:prstGeom prst="rect">
                      <a:avLst/>
                    </a:prstGeom>
                    <a:ln/>
                  </pic:spPr>
                </pic:pic>
              </a:graphicData>
            </a:graphic>
          </wp:inline>
        </w:drawing>
      </w:r>
    </w:p>
    <w:p w14:paraId="422DC7DA" w14:textId="28EFA9C9" w:rsidR="00437D94" w:rsidRPr="008D5013" w:rsidRDefault="00000000">
      <w:pPr>
        <w:spacing w:after="120"/>
        <w:jc w:val="both"/>
        <w:rPr>
          <w:rFonts w:ascii="Times" w:eastAsia="Times" w:hAnsi="Times" w:cs="Times"/>
        </w:rPr>
      </w:pPr>
      <w:r w:rsidRPr="008D5013">
        <w:t>Fig. 1</w:t>
      </w:r>
      <w:r w:rsidR="000B34C7" w:rsidRPr="008D5013">
        <w:t>2</w:t>
      </w:r>
      <w:r w:rsidRPr="008D5013">
        <w:t xml:space="preserve">. </w:t>
      </w:r>
      <w:r w:rsidRPr="008D5013">
        <w:rPr>
          <w:rFonts w:ascii="Times" w:eastAsia="Times" w:hAnsi="Times" w:cs="Times"/>
        </w:rPr>
        <w:t xml:space="preserve">Diagnosis of Y-shaped wire network using STDR using </w:t>
      </w:r>
      <w:r w:rsidRPr="008D5013">
        <w:rPr>
          <w:rFonts w:ascii="Times" w:eastAsia="Times" w:hAnsi="Times" w:cs="Times"/>
          <w:i/>
        </w:rPr>
        <w:t>m-</w:t>
      </w:r>
      <w:r w:rsidRPr="008D5013">
        <w:rPr>
          <w:rFonts w:ascii="Times" w:eastAsia="Times" w:hAnsi="Times" w:cs="Times"/>
        </w:rPr>
        <w:t>, Gold, or ZCZ sequences. Gen. 1 (at A) is testing, and Gen. 2 (at C) injects 15 interference signals.</w:t>
      </w:r>
    </w:p>
    <w:p w14:paraId="7158C637" w14:textId="77777777" w:rsidR="00437D94" w:rsidRPr="008D5013" w:rsidRDefault="00000000">
      <w:pPr>
        <w:pStyle w:val="Heading1"/>
        <w:numPr>
          <w:ilvl w:val="0"/>
          <w:numId w:val="2"/>
        </w:numPr>
      </w:pPr>
      <w:r w:rsidRPr="008D5013">
        <w:t>Discussion and Conclusion</w:t>
      </w:r>
    </w:p>
    <w:p w14:paraId="75B92BE1" w14:textId="7859E4F3" w:rsidR="00437D94" w:rsidRPr="008D5013" w:rsidRDefault="00000000">
      <w:pPr>
        <w:spacing w:after="120"/>
        <w:jc w:val="both"/>
      </w:pPr>
      <w:r w:rsidRPr="008D5013">
        <w:rPr>
          <w:rFonts w:ascii="Times" w:eastAsia="Times" w:hAnsi="Times" w:cs="Times"/>
        </w:rPr>
        <w:t>This paper concentrates on enabling distributed sensing and diagnosis of branched wire networks using spread spectrum and sequence time domain reflectometry (S</w:t>
      </w:r>
      <w:r w:rsidR="002846AF" w:rsidRPr="008D5013">
        <w:rPr>
          <w:rFonts w:ascii="Times" w:eastAsia="Times" w:hAnsi="Times" w:cs="Times"/>
        </w:rPr>
        <w:t>/S</w:t>
      </w:r>
      <w:r w:rsidRPr="008D5013">
        <w:rPr>
          <w:rFonts w:ascii="Times" w:eastAsia="Times" w:hAnsi="Times" w:cs="Times"/>
        </w:rPr>
        <w:t xml:space="preserve">STDR) with zero-correlation </w:t>
      </w:r>
      <w:r w:rsidR="006B7FAA" w:rsidRPr="008D5013">
        <w:rPr>
          <w:rFonts w:ascii="Times" w:eastAsia="Times" w:hAnsi="Times" w:cs="Times"/>
        </w:rPr>
        <w:t>sequences</w:t>
      </w:r>
      <w:r w:rsidRPr="008D5013">
        <w:rPr>
          <w:rFonts w:ascii="Times" w:eastAsia="Times" w:hAnsi="Times" w:cs="Times"/>
        </w:rPr>
        <w:t xml:space="preserve"> (ZCZ). </w:t>
      </w:r>
      <w:bookmarkStart w:id="266" w:name="_Hlk195901095"/>
      <w:r w:rsidRPr="008D5013">
        <w:rPr>
          <w:rFonts w:ascii="Times" w:eastAsia="Times" w:hAnsi="Times" w:cs="Times"/>
        </w:rPr>
        <w:t>The advantage of these sequences is that they have literally zero correlation over a specific zone (in time or space)</w:t>
      </w:r>
      <w:r w:rsidR="00B81315" w:rsidRPr="008D5013">
        <w:rPr>
          <w:rFonts w:ascii="Times" w:eastAsia="Times" w:hAnsi="Times" w:cs="Times"/>
        </w:rPr>
        <w:t>,</w:t>
      </w:r>
      <w:r w:rsidRPr="008D5013">
        <w:rPr>
          <w:rFonts w:ascii="Times" w:eastAsia="Times" w:hAnsi="Times" w:cs="Times"/>
        </w:rPr>
        <w:t xml:space="preserve"> </w:t>
      </w:r>
      <w:r w:rsidR="00DF0216" w:rsidRPr="008D5013">
        <w:rPr>
          <w:rFonts w:ascii="Times" w:eastAsia="Times" w:hAnsi="Times" w:cs="Times"/>
        </w:rPr>
        <w:t>which</w:t>
      </w:r>
      <w:r w:rsidRPr="008D5013">
        <w:rPr>
          <w:rFonts w:ascii="Times" w:eastAsia="Times" w:hAnsi="Times" w:cs="Times"/>
        </w:rPr>
        <w:t xml:space="preserve"> can greatly improve testing accuracy. </w:t>
      </w:r>
      <w:bookmarkEnd w:id="266"/>
      <w:r w:rsidRPr="008D5013">
        <w:rPr>
          <w:rFonts w:ascii="Times" w:eastAsia="Times" w:hAnsi="Times" w:cs="Times"/>
        </w:rPr>
        <w:t>This has been previously introduced in</w:t>
      </w:r>
      <w:r w:rsidR="003F57A6" w:rsidRPr="008D5013">
        <w:rPr>
          <w:rFonts w:ascii="Times" w:eastAsia="Times" w:hAnsi="Times" w:cs="Times"/>
        </w:rPr>
        <w:t xml:space="preserve"> </w:t>
      </w:r>
      <w:r w:rsidR="003F57A6" w:rsidRPr="008D5013">
        <w:rPr>
          <w:rFonts w:ascii="Times" w:eastAsia="Times" w:hAnsi="Times" w:cs="Times"/>
        </w:rPr>
        <w:fldChar w:fldCharType="begin"/>
      </w:r>
      <w:r w:rsidR="0098709E" w:rsidRPr="008D5013">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8D5013">
        <w:rPr>
          <w:rFonts w:ascii="Times" w:eastAsia="Times" w:hAnsi="Times" w:cs="Times"/>
        </w:rPr>
        <w:fldChar w:fldCharType="separate"/>
      </w:r>
      <w:r w:rsidR="0098709E" w:rsidRPr="008D5013">
        <w:rPr>
          <w:rFonts w:ascii="Times" w:eastAsia="Times" w:hAnsi="Times" w:cs="Times"/>
        </w:rPr>
        <w:t>[18], [19], [20]</w:t>
      </w:r>
      <w:r w:rsidR="003F57A6" w:rsidRPr="008D5013">
        <w:rPr>
          <w:rFonts w:ascii="Times" w:eastAsia="Times" w:hAnsi="Times" w:cs="Times"/>
        </w:rPr>
        <w:fldChar w:fldCharType="end"/>
      </w:r>
      <w:r w:rsidRPr="008D5013">
        <w:rPr>
          <w:rFonts w:ascii="Times" w:eastAsia="Times" w:hAnsi="Times" w:cs="Times"/>
        </w:rPr>
        <w:t xml:space="preserve">. In this paper, we validated these results with </w:t>
      </w:r>
      <w:r w:rsidR="00B81315" w:rsidRPr="008D5013">
        <w:rPr>
          <w:rFonts w:ascii="Times" w:eastAsia="Times" w:hAnsi="Times" w:cs="Times"/>
        </w:rPr>
        <w:t>measurements</w:t>
      </w:r>
      <w:r w:rsidRPr="008D5013">
        <w:rPr>
          <w:rFonts w:ascii="Times" w:eastAsia="Times" w:hAnsi="Times" w:cs="Times"/>
        </w:rPr>
        <w:t xml:space="preserve"> on a Y-shaped branched network. We compared </w:t>
      </w:r>
      <w:r w:rsidRPr="008D5013">
        <w:rPr>
          <w:rFonts w:ascii="Times" w:eastAsia="Times" w:hAnsi="Times" w:cs="Times"/>
          <w:i/>
        </w:rPr>
        <w:t>m</w:t>
      </w:r>
      <w:r w:rsidRPr="008D5013">
        <w:rPr>
          <w:rFonts w:ascii="Times" w:eastAsia="Times" w:hAnsi="Times" w:cs="Times"/>
        </w:rPr>
        <w:t xml:space="preserve">-, Gold, and ZCZ sequences to determine how much interference will be seen from one test sequence with up to 15 interferers. As expected, we saw that </w:t>
      </w:r>
      <w:r w:rsidRPr="008D5013">
        <w:rPr>
          <w:rFonts w:ascii="Times" w:eastAsia="Times" w:hAnsi="Times" w:cs="Times"/>
          <w:i/>
        </w:rPr>
        <w:t>m</w:t>
      </w:r>
      <w:r w:rsidRPr="008D5013">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sidRPr="008D5013">
        <w:rPr>
          <w:rFonts w:ascii="Times" w:eastAsia="Times" w:hAnsi="Times" w:cs="Times"/>
        </w:rPr>
        <w:t>simultaneous</w:t>
      </w:r>
      <w:r w:rsidRPr="008D5013">
        <w:rPr>
          <w:rFonts w:ascii="Times" w:eastAsia="Times" w:hAnsi="Times" w:cs="Times"/>
        </w:rPr>
        <w:t xml:space="preserve"> testing is substantial and problematic for both </w:t>
      </w:r>
      <w:r w:rsidRPr="008D5013">
        <w:rPr>
          <w:rFonts w:ascii="Times" w:eastAsia="Times" w:hAnsi="Times" w:cs="Times"/>
          <w:i/>
        </w:rPr>
        <w:t>m</w:t>
      </w:r>
      <w:r w:rsidRPr="008D5013">
        <w:rPr>
          <w:rFonts w:ascii="Times" w:eastAsia="Times" w:hAnsi="Times" w:cs="Times"/>
        </w:rPr>
        <w:t xml:space="preserve">- and </w:t>
      </w:r>
      <w:proofErr w:type="gramStart"/>
      <w:r w:rsidRPr="008D5013">
        <w:rPr>
          <w:rFonts w:ascii="Times" w:eastAsia="Times" w:hAnsi="Times" w:cs="Times"/>
        </w:rPr>
        <w:t>Gold</w:t>
      </w:r>
      <w:proofErr w:type="gramEnd"/>
      <w:r w:rsidRPr="008D5013">
        <w:rPr>
          <w:rFonts w:ascii="Times" w:eastAsia="Times" w:hAnsi="Times" w:cs="Times"/>
        </w:rPr>
        <w:t xml:space="preserve"> sequences. The ZCZ sequences show near-perfect </w:t>
      </w:r>
      <w:r w:rsidR="00B81315" w:rsidRPr="008D5013">
        <w:rPr>
          <w:rFonts w:ascii="Times" w:eastAsia="Times" w:hAnsi="Times" w:cs="Times"/>
        </w:rPr>
        <w:t>zero correlation</w:t>
      </w:r>
      <w:r w:rsidRPr="008D5013">
        <w:rPr>
          <w:rFonts w:ascii="Times" w:eastAsia="Times" w:hAnsi="Times" w:cs="Times"/>
        </w:rPr>
        <w:t xml:space="preserve"> over their expected zones, thus enabling much better test results. Outside of their zone, the interference </w:t>
      </w:r>
      <w:r w:rsidRPr="008D5013">
        <w:rPr>
          <w:rFonts w:ascii="Times" w:eastAsia="Times" w:hAnsi="Times" w:cs="Times"/>
        </w:rPr>
        <w:t xml:space="preserve">is significant, so these sequences should be carefully designed for each application (frequency, zone length, and desired number of available sequences) to ensure ideal testing. </w:t>
      </w:r>
      <w:r w:rsidRPr="008D5013">
        <w:t>The zone length (</w:t>
      </w:r>
      <m:oMath>
        <m:sSub>
          <m:sSubPr>
            <m:ctrlPr>
              <w:ins w:id="26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oMath>
      <w:r w:rsidRPr="008D5013">
        <w:t>), sequence length (</w:t>
      </w:r>
      <w:r w:rsidRPr="008D5013">
        <w:rPr>
          <w:i/>
        </w:rPr>
        <w:t>N</w:t>
      </w:r>
      <w:r w:rsidRPr="008D5013">
        <w:t xml:space="preserve"> chips), and number of available ZCZ sequences (</w:t>
      </w:r>
      <w:r w:rsidRPr="008D5013">
        <w:rPr>
          <w:i/>
        </w:rPr>
        <w:t>M</w:t>
      </w:r>
      <w:r w:rsidRPr="008D5013">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rsidRPr="008D5013" w14:paraId="4D24D978" w14:textId="77777777" w:rsidTr="002846AF">
        <w:trPr>
          <w:trHeight w:val="432"/>
        </w:trPr>
        <w:tc>
          <w:tcPr>
            <w:tcW w:w="4480" w:type="dxa"/>
            <w:vAlign w:val="center"/>
          </w:tcPr>
          <w:p w14:paraId="5BD55956" w14:textId="77777777" w:rsidR="00437D94" w:rsidRPr="008D5013" w:rsidRDefault="00000000" w:rsidP="002846AF">
            <w:pPr>
              <w:spacing w:line="276" w:lineRule="auto"/>
              <w:jc w:val="center"/>
              <w:rPr>
                <w:rFonts w:ascii="Cambria Math" w:eastAsia="Cambria Math" w:hAnsi="Cambria Math" w:cs="Cambria Math"/>
                <w:color w:val="000000"/>
              </w:rPr>
            </w:pPr>
            <m:oMathPara>
              <m:oMath>
                <m:sSub>
                  <m:sSubPr>
                    <m:ctrlPr>
                      <w:ins w:id="268" w:author="Cindy Furse" w:date="2025-04-21T09:59:00Z" w16du:dateUtc="2025-04-21T15:59:00Z">
                        <w:rPr>
                          <w:rFonts w:ascii="Cambria Math" w:eastAsia="Cambria Math" w:hAnsi="Cambria Math" w:cs="Cambria Math"/>
                          <w:color w:val="000000"/>
                        </w:rPr>
                      </w:ins>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ins w:id="269" w:author="Cindy Furse" w:date="2025-04-21T09:59:00Z" w16du:dateUtc="2025-04-21T15:59:00Z">
                        <w:rPr>
                          <w:rFonts w:ascii="Cambria Math" w:eastAsia="Cambria Math" w:hAnsi="Cambria Math" w:cs="Cambria Math"/>
                          <w:color w:val="000000"/>
                        </w:rPr>
                      </w:ins>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77777777" w:rsidR="00437D94" w:rsidRPr="008D5013" w:rsidRDefault="00000000">
            <w:pPr>
              <w:widowControl w:val="0"/>
              <w:pBdr>
                <w:top w:val="nil"/>
                <w:left w:val="nil"/>
                <w:bottom w:val="nil"/>
                <w:right w:val="nil"/>
                <w:between w:val="nil"/>
              </w:pBdr>
              <w:spacing w:line="276" w:lineRule="auto"/>
              <w:jc w:val="both"/>
              <w:rPr>
                <w:rFonts w:ascii="Times" w:eastAsia="Times" w:hAnsi="Times" w:cs="Times"/>
                <w:color w:val="000000"/>
              </w:rPr>
            </w:pPr>
            <w:r w:rsidRPr="008D5013">
              <w:rPr>
                <w:rFonts w:ascii="Times" w:eastAsia="Times" w:hAnsi="Times" w:cs="Times"/>
                <w:color w:val="000000"/>
              </w:rPr>
              <w:t>(16)</w:t>
            </w:r>
          </w:p>
        </w:tc>
      </w:tr>
    </w:tbl>
    <w:p w14:paraId="19B7A6B0" w14:textId="3D75699A" w:rsidR="00437D94" w:rsidRPr="008D5013" w:rsidRDefault="00000000">
      <w:pPr>
        <w:spacing w:before="120" w:after="120"/>
        <w:jc w:val="both"/>
      </w:pPr>
      <w:r w:rsidRPr="008D5013">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sidRPr="008D5013">
        <w:rPr>
          <w:rFonts w:ascii="Times" w:eastAsia="Times" w:hAnsi="Times" w:cs="Times"/>
        </w:rPr>
        <w:t>. T</w:t>
      </w:r>
      <w:r w:rsidRPr="008D5013">
        <w:t>o work on smaller length system</w:t>
      </w:r>
      <w:r w:rsidR="00DF0216" w:rsidRPr="008D5013">
        <w:t>s</w:t>
      </w:r>
      <w:r w:rsidRPr="008D5013">
        <w:t xml:space="preserve">, we can increase the frequency and decrease the zero-correlation zone time </w:t>
      </w:r>
      <m:oMath>
        <m:sSub>
          <m:sSubPr>
            <m:ctrlPr>
              <w:ins w:id="270"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rsidRPr="008D5013">
        <w:t xml:space="preserve">. The zone length in seconds is </w:t>
      </w:r>
      <m:oMath>
        <m:sSub>
          <m:sSubPr>
            <m:ctrlPr>
              <w:ins w:id="27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ins w:id="27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rsidRPr="008D5013">
        <w:t xml:space="preserve">, and in meters is </w:t>
      </w:r>
      <m:oMath>
        <m:sSub>
          <m:sSubPr>
            <m:ctrlPr>
              <w:ins w:id="27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ins w:id="27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rsidRPr="008D5013">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ins w:id="27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d>
          <m:dPr>
            <m:ctrlPr>
              <w:ins w:id="276"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m</m:t>
            </m:r>
          </m:e>
        </m:d>
        <m:r>
          <w:rPr>
            <w:rFonts w:ascii="Cambria Math" w:eastAsia="Cambria Math" w:hAnsi="Cambria Math" w:cs="Cambria Math"/>
          </w:rPr>
          <m:t>=0.8 m</m:t>
        </m:r>
      </m:oMath>
      <w:r w:rsidRPr="008D5013">
        <w:t>. This is an appropriate size for many types of imaging systems, such as microwave-based breast cancer detection.</w:t>
      </w:r>
    </w:p>
    <w:p w14:paraId="35827C77" w14:textId="77777777" w:rsidR="00437D94" w:rsidRPr="008D5013" w:rsidRDefault="00000000">
      <w:pPr>
        <w:spacing w:before="120" w:after="120"/>
        <w:jc w:val="both"/>
      </w:pPr>
      <w:r w:rsidRPr="008D5013">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Pr="008D5013" w:rsidRDefault="00000000">
      <w:pPr>
        <w:keepNext/>
        <w:spacing w:before="240" w:after="80"/>
        <w:ind w:left="990" w:hanging="360"/>
        <w:jc w:val="center"/>
        <w:rPr>
          <w:smallCaps/>
        </w:rPr>
      </w:pPr>
      <w:r w:rsidRPr="008D5013">
        <w:rPr>
          <w:smallCaps/>
        </w:rPr>
        <w:t>Disclosure</w:t>
      </w:r>
    </w:p>
    <w:p w14:paraId="5C7F9DA1" w14:textId="77777777" w:rsidR="00437D94" w:rsidRPr="008D5013" w:rsidRDefault="00000000">
      <w:pPr>
        <w:jc w:val="both"/>
      </w:pPr>
      <w:r w:rsidRPr="008D5013">
        <w:t xml:space="preserve">Dr. C. M. Furse is a co-founder of </w:t>
      </w:r>
      <w:proofErr w:type="spellStart"/>
      <w:r w:rsidRPr="008D5013">
        <w:t>LiveWire</w:t>
      </w:r>
      <w:proofErr w:type="spellEnd"/>
      <w:r w:rsidRPr="008D5013">
        <w:t xml:space="preserve"> Innovation, Inc. that is commercializing SSTDR technology, and therefore she is disclosing a financial conflict of interest.</w:t>
      </w:r>
    </w:p>
    <w:p w14:paraId="26CF0BDF" w14:textId="77777777" w:rsidR="00437D94" w:rsidRPr="008D5013" w:rsidRDefault="00000000">
      <w:pPr>
        <w:keepNext/>
        <w:spacing w:before="240" w:after="80"/>
        <w:ind w:left="990" w:hanging="360"/>
        <w:jc w:val="center"/>
        <w:rPr>
          <w:smallCaps/>
        </w:rPr>
      </w:pPr>
      <w:r w:rsidRPr="008D5013">
        <w:rPr>
          <w:smallCaps/>
        </w:rPr>
        <w:t>Acknowledgment</w:t>
      </w:r>
    </w:p>
    <w:p w14:paraId="70073071" w14:textId="77777777" w:rsidR="00437D94" w:rsidRPr="008D5013" w:rsidRDefault="00000000">
      <w:pPr>
        <w:jc w:val="both"/>
      </w:pPr>
      <w:bookmarkStart w:id="277" w:name="_heading=h.i33s7azrcr9" w:colFirst="0" w:colLast="0"/>
      <w:bookmarkEnd w:id="277"/>
      <w:r w:rsidRPr="008D5013">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rsidRPr="008D5013">
        <w:t xml:space="preserve"> </w:t>
      </w:r>
    </w:p>
    <w:p w14:paraId="5EDA555C" w14:textId="77777777" w:rsidR="00437D94" w:rsidRPr="008D5013" w:rsidRDefault="00000000">
      <w:pPr>
        <w:keepNext/>
        <w:spacing w:before="240" w:after="80"/>
        <w:ind w:left="990" w:hanging="360"/>
        <w:jc w:val="center"/>
        <w:rPr>
          <w:smallCaps/>
        </w:rPr>
      </w:pPr>
      <w:r w:rsidRPr="008D5013">
        <w:rPr>
          <w:smallCaps/>
        </w:rPr>
        <w:t>References</w:t>
      </w:r>
    </w:p>
    <w:p w14:paraId="2D9192E2" w14:textId="77777777" w:rsidR="00DF0216" w:rsidRPr="008D5013" w:rsidRDefault="002846AF" w:rsidP="00DF0216">
      <w:pPr>
        <w:pStyle w:val="Bibliography"/>
      </w:pPr>
      <w:r w:rsidRPr="008D5013">
        <w:rPr>
          <w:smallCaps/>
        </w:rPr>
        <w:fldChar w:fldCharType="begin"/>
      </w:r>
      <w:r w:rsidRPr="008D5013">
        <w:rPr>
          <w:smallCaps/>
        </w:rPr>
        <w:instrText xml:space="preserve"> ADDIN ZOTERO_BIBL {"uncited":[],"omitted":[],"custom":[]} CSL_BIBLIOGRAPHY </w:instrText>
      </w:r>
      <w:r w:rsidRPr="008D5013">
        <w:rPr>
          <w:smallCaps/>
        </w:rPr>
        <w:fldChar w:fldCharType="separate"/>
      </w:r>
      <w:r w:rsidR="00DF0216" w:rsidRPr="008D5013">
        <w:t>[1]</w:t>
      </w:r>
      <w:r w:rsidR="00DF0216" w:rsidRPr="008D5013">
        <w:tab/>
        <w:t xml:space="preserve">C. M. Furse, M. Kafal, R. Razzaghi, and Y.-J. Shin, “Fault Diagnosis for Electrical Systems and Power Networks: A Review,” </w:t>
      </w:r>
      <w:r w:rsidR="00DF0216" w:rsidRPr="008D5013">
        <w:rPr>
          <w:i/>
          <w:iCs/>
        </w:rPr>
        <w:t>IEEE Sensors Journal</w:t>
      </w:r>
      <w:r w:rsidR="00DF0216" w:rsidRPr="008D5013">
        <w:t>, 2020.</w:t>
      </w:r>
    </w:p>
    <w:p w14:paraId="44BCB893" w14:textId="77777777" w:rsidR="00DF0216" w:rsidRPr="008D5013" w:rsidRDefault="00DF0216" w:rsidP="00DF0216">
      <w:pPr>
        <w:pStyle w:val="Bibliography"/>
      </w:pPr>
      <w:r w:rsidRPr="008D5013">
        <w:t>[2]</w:t>
      </w:r>
      <w:r w:rsidRPr="008D5013">
        <w:tab/>
        <w:t xml:space="preserve">A. Lelong, L. Sommervogel, N. Ravot, and M. O. Carrion, “Distributed reflectometry method for wire fault location using selective average,” </w:t>
      </w:r>
      <w:r w:rsidRPr="008D5013">
        <w:rPr>
          <w:i/>
          <w:iCs/>
        </w:rPr>
        <w:t>IEEE sensors journal</w:t>
      </w:r>
      <w:r w:rsidRPr="008D5013">
        <w:t>, vol. 10, no. 2, pp. 300–310, 2009.</w:t>
      </w:r>
    </w:p>
    <w:p w14:paraId="1701BC64" w14:textId="77777777" w:rsidR="00DF0216" w:rsidRPr="008D5013" w:rsidRDefault="00DF0216" w:rsidP="00DF0216">
      <w:pPr>
        <w:pStyle w:val="Bibliography"/>
      </w:pPr>
      <w:r w:rsidRPr="008D5013">
        <w:t>[3]</w:t>
      </w:r>
      <w:r w:rsidRPr="008D5013">
        <w:tab/>
        <w:t xml:space="preserve">C. Lo and C. Furse, “Modeling and simulation of branched wiring networks,” </w:t>
      </w:r>
      <w:r w:rsidRPr="008D5013">
        <w:rPr>
          <w:i/>
          <w:iCs/>
        </w:rPr>
        <w:t>Applied Computational Electromagnetics Society Journal</w:t>
      </w:r>
      <w:r w:rsidRPr="008D5013">
        <w:t>, vol. 23, no. 2, p. 143, 2008.</w:t>
      </w:r>
    </w:p>
    <w:p w14:paraId="38A50BC4" w14:textId="77777777" w:rsidR="00DF0216" w:rsidRPr="008D5013" w:rsidRDefault="00DF0216" w:rsidP="00DF0216">
      <w:pPr>
        <w:pStyle w:val="Bibliography"/>
      </w:pPr>
      <w:r w:rsidRPr="008D5013">
        <w:t>[4]</w:t>
      </w:r>
      <w:r w:rsidRPr="008D5013">
        <w:tab/>
        <w:t xml:space="preserve">F. Auzanneau, N. Ravot, and L. Incarbone, “Chaos time domain reflectometry for online defect detection in noisy wired networks,” </w:t>
      </w:r>
      <w:r w:rsidRPr="008D5013">
        <w:rPr>
          <w:i/>
          <w:iCs/>
        </w:rPr>
        <w:t>IEEE Sensors Journal</w:t>
      </w:r>
      <w:r w:rsidRPr="008D5013">
        <w:t>, vol. 16, no. 22, pp. 8027–8034, 2016.</w:t>
      </w:r>
    </w:p>
    <w:p w14:paraId="2EC123F6" w14:textId="0F225164" w:rsidR="00DF0216" w:rsidRPr="008D5013" w:rsidRDefault="00DF0216" w:rsidP="00DF0216">
      <w:pPr>
        <w:pStyle w:val="Bibliography"/>
      </w:pPr>
      <w:r w:rsidRPr="008D5013">
        <w:lastRenderedPageBreak/>
        <w:t>[5]</w:t>
      </w:r>
      <w:r w:rsidRPr="008D5013">
        <w:tab/>
        <w:t xml:space="preserve">Z. Zhou, T. Li, S. He, J. Liu, L. Meng, and G. Lu, “A Greedy Algorithm-based Cable Fault Diagnosis Method for Avionics Systems,” in </w:t>
      </w:r>
      <w:r w:rsidRPr="008D5013">
        <w:rPr>
          <w:i/>
          <w:iCs/>
        </w:rPr>
        <w:t>2022 IEEE International Conference on Sensing, Diagnostics, Prognostics, and Control ( SDPC)</w:t>
      </w:r>
      <w:r w:rsidRPr="008D5013">
        <w:t xml:space="preserve">, Aug. 2022, pp. 393–398. </w:t>
      </w:r>
    </w:p>
    <w:p w14:paraId="428D7254" w14:textId="77777777" w:rsidR="00DF0216" w:rsidRPr="008D5013" w:rsidRDefault="00DF0216" w:rsidP="00DF0216">
      <w:pPr>
        <w:pStyle w:val="Bibliography"/>
      </w:pPr>
      <w:r w:rsidRPr="008D5013">
        <w:t>[6]</w:t>
      </w:r>
      <w:r w:rsidRPr="008D5013">
        <w:tab/>
        <w:t>C. Lo, K. Nagoti, A. W. Mahoney, Y. Chung, and C. Furse, “Detection and Mapping of Branched Wiring Networks from Reflectometry Responses,” presented at the Joint FAA/DoD/NASA Conference on Aging Aircraft, Palm Springs, CA, Feb. 2005.</w:t>
      </w:r>
    </w:p>
    <w:p w14:paraId="4767D1D0" w14:textId="329911B7" w:rsidR="00DF0216" w:rsidRPr="008D5013" w:rsidRDefault="00DF0216" w:rsidP="00DF0216">
      <w:pPr>
        <w:pStyle w:val="Bibliography"/>
      </w:pPr>
      <w:r w:rsidRPr="008D5013">
        <w:t>[7]</w:t>
      </w:r>
      <w:r w:rsidRPr="008D5013">
        <w:tab/>
        <w:t xml:space="preserve">X. Liu, M. Qiu, M. Wei, and D. Cao, “Ground Fault Localization of Branched Wire Network using Reverse Image Search,” in </w:t>
      </w:r>
      <w:r w:rsidRPr="008D5013">
        <w:rPr>
          <w:i/>
          <w:iCs/>
        </w:rPr>
        <w:t>2022 IEEE Energy Conversion Congress and Exposition (ECCE)</w:t>
      </w:r>
      <w:r w:rsidRPr="008D5013">
        <w:t xml:space="preserve">, Oct. 2022, pp. 1–6. </w:t>
      </w:r>
    </w:p>
    <w:p w14:paraId="74E8F578" w14:textId="35496FA6" w:rsidR="00DF0216" w:rsidRPr="008D5013" w:rsidRDefault="00DF0216" w:rsidP="00DF0216">
      <w:pPr>
        <w:pStyle w:val="Bibliography"/>
      </w:pPr>
      <w:r w:rsidRPr="008D5013">
        <w:t>[8]</w:t>
      </w:r>
      <w:r w:rsidRPr="008D5013">
        <w:tab/>
        <w:t xml:space="preserve">T. Kakiuchi, K. Iokibe, and Y. Toyota, “Detection Sensitivity Improvement in Sequence Time Domain Reflectometry by Removing Pulse Reflected at Nodes in Bus Network,” in </w:t>
      </w:r>
      <w:r w:rsidRPr="008D5013">
        <w:rPr>
          <w:i/>
          <w:iCs/>
        </w:rPr>
        <w:t>2024 IEEE Joint International Symposium on Electromagnetic Compatibility, Signal &amp; Power Integrity: EMC Japan / Asia-Pacific International Symposium on Electromagnetic Compatibility (EMC Japan/APEMC Okinawa)</w:t>
      </w:r>
      <w:r w:rsidRPr="008D5013">
        <w:t xml:space="preserve">, May 2024, pp. 225–228. </w:t>
      </w:r>
    </w:p>
    <w:p w14:paraId="281E05CA" w14:textId="77777777" w:rsidR="00DF0216" w:rsidRPr="008D5013" w:rsidRDefault="00DF0216" w:rsidP="00DF0216">
      <w:pPr>
        <w:pStyle w:val="Bibliography"/>
      </w:pPr>
      <w:r w:rsidRPr="008D5013">
        <w:t>[9]</w:t>
      </w:r>
      <w:r w:rsidRPr="008D5013">
        <w:tab/>
        <w:t xml:space="preserve">S. J. Chang and J. B. Park, “Multiple Chirp Reflectometry for Determination of Fault Direction and Localization in Live Branched Network Cables,” </w:t>
      </w:r>
      <w:r w:rsidRPr="008D5013">
        <w:rPr>
          <w:i/>
          <w:iCs/>
        </w:rPr>
        <w:t>IEEE Transactions on Instrumentation and Measurement</w:t>
      </w:r>
      <w:r w:rsidRPr="008D5013">
        <w:t>, vol. 66, no. 10, pp. 2606–2614, Oct. 2017, doi: 10.1109/TIM.2017.2700178.</w:t>
      </w:r>
    </w:p>
    <w:p w14:paraId="22D0E057" w14:textId="4CE73624" w:rsidR="00DF0216" w:rsidRPr="008D5013" w:rsidRDefault="00DF0216" w:rsidP="00DF0216">
      <w:pPr>
        <w:pStyle w:val="Bibliography"/>
      </w:pPr>
      <w:r w:rsidRPr="008D5013">
        <w:t>[10]</w:t>
      </w:r>
      <w:r w:rsidRPr="008D5013">
        <w:tab/>
        <w:t xml:space="preserve">C.-K. Lee and S. J. Chang, “A Method of Fault Localization Within the Blind Spot Using the Hybridization Between TDR and Wavelet Transform,” </w:t>
      </w:r>
      <w:r w:rsidRPr="008D5013">
        <w:rPr>
          <w:i/>
          <w:iCs/>
        </w:rPr>
        <w:t>IEEE Sensors Journal</w:t>
      </w:r>
      <w:r w:rsidRPr="008D5013">
        <w:t>, vol. 21, no. 4, pp. 5102–5110, 2021</w:t>
      </w:r>
    </w:p>
    <w:p w14:paraId="423B27CC" w14:textId="77777777" w:rsidR="00DF0216" w:rsidRPr="008D5013" w:rsidRDefault="00DF0216" w:rsidP="00DF0216">
      <w:pPr>
        <w:pStyle w:val="Bibliography"/>
      </w:pPr>
      <w:r w:rsidRPr="008D5013">
        <w:t>[11]</w:t>
      </w:r>
      <w:r w:rsidRPr="008D5013">
        <w:tab/>
        <w:t xml:space="preserve">X. Zhang, M. Zhang, and D. Liu, “Reconstruction of faulty cable network using time-domain reflectometry,” </w:t>
      </w:r>
      <w:r w:rsidRPr="008D5013">
        <w:rPr>
          <w:i/>
          <w:iCs/>
        </w:rPr>
        <w:t>Progress In Electromagnetics Research</w:t>
      </w:r>
      <w:r w:rsidRPr="008D5013">
        <w:t>, vol. 136, pp. 457–478, 2013.</w:t>
      </w:r>
    </w:p>
    <w:p w14:paraId="72728DCE" w14:textId="75BE27F2" w:rsidR="00DF0216" w:rsidRPr="008D5013" w:rsidRDefault="00DF0216" w:rsidP="00DF0216">
      <w:pPr>
        <w:pStyle w:val="Bibliography"/>
      </w:pPr>
      <w:r w:rsidRPr="008D5013">
        <w:t>[12]</w:t>
      </w:r>
      <w:r w:rsidRPr="008D5013">
        <w:tab/>
        <w:t xml:space="preserve">W. B. Hassen, F. Auzanneau, L. Incarbone, F. Peres, and A. P. Tchangani, “Distributed sensor fusion for wire fault location using sensor clustering strategy,” </w:t>
      </w:r>
      <w:r w:rsidRPr="008D5013">
        <w:rPr>
          <w:i/>
          <w:iCs/>
        </w:rPr>
        <w:t>International Journal of Distributed Sensor Networks</w:t>
      </w:r>
      <w:r w:rsidRPr="008D5013">
        <w:t>, Jan. 2015</w:t>
      </w:r>
    </w:p>
    <w:p w14:paraId="2FB709BA" w14:textId="77777777" w:rsidR="00DF0216" w:rsidRPr="008D5013" w:rsidRDefault="00DF0216" w:rsidP="00DF0216">
      <w:pPr>
        <w:pStyle w:val="Bibliography"/>
      </w:pPr>
      <w:r w:rsidRPr="008D5013">
        <w:t>[13]</w:t>
      </w:r>
      <w:r w:rsidRPr="008D5013">
        <w:tab/>
        <w:t xml:space="preserve">W. B. Hassen, M. Kafal, E. Cabanillas, and J. Benoit, “Power cable network topology reconstruction using multi-carrier reflectometry for fault detection and location in live smart grids,” in </w:t>
      </w:r>
      <w:r w:rsidRPr="008D5013">
        <w:rPr>
          <w:i/>
          <w:iCs/>
        </w:rPr>
        <w:t>2018 Condition Monitoring and Diagnosis (CMD)</w:t>
      </w:r>
      <w:r w:rsidRPr="008D5013">
        <w:t>, IEEE, 2018, pp. 1–5.</w:t>
      </w:r>
    </w:p>
    <w:p w14:paraId="1BFD0202" w14:textId="3C303B1A" w:rsidR="00DF0216" w:rsidRPr="008D5013" w:rsidRDefault="00DF0216" w:rsidP="00DF0216">
      <w:pPr>
        <w:pStyle w:val="Bibliography"/>
      </w:pPr>
      <w:r w:rsidRPr="008D5013">
        <w:t>[14]</w:t>
      </w:r>
      <w:r w:rsidRPr="008D5013">
        <w:tab/>
        <w:t xml:space="preserve">M. K. Smail, T. Hacib, L. Pichon, and F. Loete, “Detection and Location of Defects in Wiring Networks Using Time-Domain Reflectometry and Neural Networks,” </w:t>
      </w:r>
      <w:r w:rsidRPr="008D5013">
        <w:rPr>
          <w:i/>
          <w:iCs/>
        </w:rPr>
        <w:t>IEEE Trans. on Magnetics</w:t>
      </w:r>
      <w:r w:rsidRPr="008D5013">
        <w:t xml:space="preserve">, vol. 47, no. 5, pp. 1502–1505, 2011 </w:t>
      </w:r>
    </w:p>
    <w:p w14:paraId="5442CD9C" w14:textId="33BC1704" w:rsidR="00DF0216" w:rsidRPr="008D5013" w:rsidRDefault="00DF0216" w:rsidP="00DF0216">
      <w:pPr>
        <w:pStyle w:val="Bibliography"/>
      </w:pPr>
      <w:r w:rsidRPr="008D5013">
        <w:t>[15]</w:t>
      </w:r>
      <w:r w:rsidRPr="008D5013">
        <w:tab/>
        <w:t xml:space="preserve">C. Chen, Q. Guan, Q. Guan, X. Jin, and Z. Shi, “Soft Fault Location and Imaging Using Residual Voltage Inversion in Cable Networks,” </w:t>
      </w:r>
      <w:r w:rsidRPr="008D5013">
        <w:rPr>
          <w:i/>
          <w:iCs/>
        </w:rPr>
        <w:t>IEEE Trans. on Instrumentation and Measurement</w:t>
      </w:r>
      <w:r w:rsidRPr="008D5013">
        <w:t xml:space="preserve">, vol. 74, pp. 1–16, 2025, </w:t>
      </w:r>
    </w:p>
    <w:p w14:paraId="21D6AD12" w14:textId="764557C8" w:rsidR="00DF0216" w:rsidRPr="008D5013" w:rsidRDefault="00DF0216" w:rsidP="00DF0216">
      <w:pPr>
        <w:pStyle w:val="Bibliography"/>
      </w:pPr>
      <w:r w:rsidRPr="008D5013">
        <w:t>[16]</w:t>
      </w:r>
      <w:r w:rsidRPr="008D5013">
        <w:tab/>
        <w:t xml:space="preserve">M. Kafal, N. Grégis, J. Benoit, and N. Ravot, “An Effective Method Based on Time Reversal and Optimization Techniques for Locating Faults on Power Grids,” </w:t>
      </w:r>
      <w:r w:rsidRPr="008D5013">
        <w:rPr>
          <w:i/>
          <w:iCs/>
        </w:rPr>
        <w:t>IEEE Sensors Journal</w:t>
      </w:r>
      <w:r w:rsidRPr="008D5013">
        <w:t>, vol. 21, no. 2, pp. 1092–1099, Jan. 2021</w:t>
      </w:r>
    </w:p>
    <w:p w14:paraId="43BA4562" w14:textId="77777777" w:rsidR="00DF0216" w:rsidRPr="008D5013" w:rsidRDefault="00DF0216" w:rsidP="00DF0216">
      <w:pPr>
        <w:pStyle w:val="Bibliography"/>
      </w:pPr>
      <w:r w:rsidRPr="008D5013">
        <w:t>[17]</w:t>
      </w:r>
      <w:r w:rsidRPr="008D5013">
        <w:tab/>
        <w:t xml:space="preserve">S. Kingston </w:t>
      </w:r>
      <w:r w:rsidRPr="008D5013">
        <w:rPr>
          <w:i/>
          <w:iCs/>
        </w:rPr>
        <w:t>et al.</w:t>
      </w:r>
      <w:r w:rsidRPr="008D5013">
        <w:t xml:space="preserve">, “A SSTDR methodology, implementations, and challenges,” </w:t>
      </w:r>
      <w:r w:rsidRPr="008D5013">
        <w:rPr>
          <w:i/>
          <w:iCs/>
        </w:rPr>
        <w:t>Sensors</w:t>
      </w:r>
      <w:r w:rsidRPr="008D5013">
        <w:t>, vol. 21, no. 16, p. 5268, 2021.</w:t>
      </w:r>
    </w:p>
    <w:p w14:paraId="5C04A322" w14:textId="77777777" w:rsidR="00DF0216" w:rsidRPr="008D5013" w:rsidRDefault="00DF0216" w:rsidP="00DF0216">
      <w:pPr>
        <w:pStyle w:val="Bibliography"/>
      </w:pPr>
      <w:r w:rsidRPr="008D5013">
        <w:t>[18]</w:t>
      </w:r>
      <w:r w:rsidRPr="008D5013">
        <w:tab/>
        <w:t xml:space="preserve">M. Addad and A. Djebbari, “Spread Spectrum Sensing Based on ZCZ Sequences for the Diagnosis of Noisy Wired Networks,” </w:t>
      </w:r>
      <w:r w:rsidRPr="008D5013">
        <w:rPr>
          <w:i/>
          <w:iCs/>
        </w:rPr>
        <w:t>IEEE Sensors Journal</w:t>
      </w:r>
      <w:r w:rsidRPr="008D5013">
        <w:t>, vol. 21, no. 2, pp. 914–920, 2020.</w:t>
      </w:r>
    </w:p>
    <w:p w14:paraId="38F323B9" w14:textId="77777777" w:rsidR="00DF0216" w:rsidRPr="008D5013" w:rsidRDefault="00DF0216" w:rsidP="00DF0216">
      <w:pPr>
        <w:pStyle w:val="Bibliography"/>
      </w:pPr>
      <w:r w:rsidRPr="008D5013">
        <w:t>[19]</w:t>
      </w:r>
      <w:r w:rsidRPr="008D5013">
        <w:tab/>
        <w:t xml:space="preserve">M. Addad and A. Djebbari, “Simultaneous multiple cable fault locating using zero correlation zone codes,” </w:t>
      </w:r>
      <w:r w:rsidRPr="008D5013">
        <w:rPr>
          <w:i/>
          <w:iCs/>
        </w:rPr>
        <w:t>IEEE Sensors Journal</w:t>
      </w:r>
      <w:r w:rsidRPr="008D5013">
        <w:t>, vol. 21, no. 2, pp. 907–913, 2020.</w:t>
      </w:r>
    </w:p>
    <w:p w14:paraId="62AE37E9" w14:textId="77777777" w:rsidR="00DF0216" w:rsidRPr="008D5013" w:rsidRDefault="00DF0216" w:rsidP="00DF0216">
      <w:pPr>
        <w:pStyle w:val="Bibliography"/>
      </w:pPr>
      <w:r w:rsidRPr="008D5013">
        <w:t>[20]</w:t>
      </w:r>
      <w:r w:rsidRPr="008D5013">
        <w:tab/>
        <w:t xml:space="preserve">M. Addad and A. Djebbari, “Spread spectrum reflectometry for the simultaneous diagnosis of shielded cable bundles,” </w:t>
      </w:r>
      <w:r w:rsidRPr="008D5013">
        <w:rPr>
          <w:i/>
          <w:iCs/>
        </w:rPr>
        <w:t>Nondestructive Testing and Evaluation</w:t>
      </w:r>
      <w:r w:rsidRPr="008D5013">
        <w:t>, vol. 39, no. 4, pp. 939–953, 2024.</w:t>
      </w:r>
    </w:p>
    <w:p w14:paraId="6A13C96E" w14:textId="3D87598D" w:rsidR="00437D94" w:rsidRDefault="002846AF" w:rsidP="002846AF">
      <w:pPr>
        <w:keepNext/>
        <w:spacing w:before="240" w:after="80"/>
        <w:jc w:val="both"/>
        <w:rPr>
          <w:color w:val="000000"/>
          <w:sz w:val="16"/>
          <w:szCs w:val="16"/>
        </w:rPr>
      </w:pPr>
      <w:r w:rsidRPr="008D5013">
        <w:rPr>
          <w:smallCaps/>
        </w:rPr>
        <w:fldChar w:fldCharType="end"/>
      </w:r>
      <w:bookmarkStart w:id="278" w:name="_heading=h.3whwml4" w:colFirst="0" w:colLast="0"/>
      <w:bookmarkEnd w:id="278"/>
      <w:r>
        <w:rPr>
          <w:b/>
          <w:color w:val="000000"/>
          <w:sz w:val="16"/>
          <w:szCs w:val="16"/>
        </w:rPr>
        <w:t>Mouad Addad</w:t>
      </w:r>
      <w:r>
        <w:rPr>
          <w:color w:val="000000"/>
          <w:sz w:val="16"/>
          <w:szCs w:val="16"/>
        </w:rPr>
        <w:t xml:space="preserve"> </w:t>
      </w:r>
      <w:r w:rsidR="008A23AC" w:rsidRPr="00ED2CA4">
        <w:rPr>
          <w:sz w:val="16"/>
          <w:szCs w:val="16"/>
          <w:highlight w:val="cyan"/>
        </w:rPr>
        <w:t>(M’22</w:t>
      </w:r>
      <w:r w:rsidR="00ED2CA4" w:rsidRPr="00ED2CA4">
        <w:rPr>
          <w:sz w:val="16"/>
          <w:szCs w:val="16"/>
          <w:highlight w:val="cyan"/>
        </w:rPr>
        <w:t>-</w:t>
      </w:r>
      <w:r w:rsidR="00ED2CA4" w:rsidRPr="00ED2CA4">
        <w:rPr>
          <w:color w:val="000000"/>
          <w:sz w:val="16"/>
          <w:szCs w:val="16"/>
          <w:highlight w:val="cyan"/>
        </w:rPr>
        <w:t>SM’25</w:t>
      </w:r>
      <w:r w:rsidR="008A23AC" w:rsidRPr="00ED2CA4">
        <w:rPr>
          <w:sz w:val="16"/>
          <w:szCs w:val="16"/>
          <w:highlight w:val="cyan"/>
        </w:rPr>
        <w:t>)</w:t>
      </w:r>
      <w:r w:rsidR="008A23AC" w:rsidRPr="008A23AC">
        <w:rPr>
          <w:sz w:val="16"/>
          <w:szCs w:val="16"/>
        </w:rPr>
        <w:t xml:space="preserve"> </w:t>
      </w:r>
      <w:r>
        <w:rPr>
          <w:color w:val="000000"/>
          <w:sz w:val="16"/>
          <w:szCs w:val="16"/>
        </w:rPr>
        <w:t>received his Ph.D. degree in Telecommunications from Djillali Liabes University of Sidi Bel Abbes, Algeria, in 2018.  He joined the Telecommunications Department at the same University in 2018</w:t>
      </w:r>
      <w:r w:rsidR="00B40CE7">
        <w:rPr>
          <w:color w:val="000000"/>
          <w:sz w:val="16"/>
          <w:szCs w:val="16"/>
        </w:rPr>
        <w:t>,</w:t>
      </w:r>
      <w:r>
        <w:rPr>
          <w:color w:val="000000"/>
          <w:sz w:val="16"/>
          <w:szCs w:val="16"/>
        </w:rPr>
        <w:t xml:space="preserve"> where he is currently an Associate Professor. From 2017 to 2018, he was a visiting Ph.D. student at IEMN</w:t>
      </w:r>
      <w:r w:rsidR="00872E8C">
        <w:rPr>
          <w:color w:val="000000"/>
          <w:sz w:val="16"/>
          <w:szCs w:val="16"/>
        </w:rPr>
        <w:t xml:space="preserve"> institute</w:t>
      </w:r>
      <w:r>
        <w:rPr>
          <w:color w:val="000000"/>
          <w:sz w:val="16"/>
          <w:szCs w:val="16"/>
        </w:rPr>
        <w:t xml:space="preserve"> in Valenciennes, France. In September 2024, he joined the Electrical and Computer Engineering Department at the University of Utah as a Visiting Scholar. </w:t>
      </w:r>
      <w:r>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31"/>
                    <a:srcRect l="-5" t="-2" r="-5" b="15622"/>
                    <a:stretch>
                      <a:fillRect/>
                    </a:stretch>
                  </pic:blipFill>
                  <pic:spPr>
                    <a:xfrm>
                      <a:off x="0" y="0"/>
                      <a:ext cx="914400" cy="1188720"/>
                    </a:xfrm>
                    <a:prstGeom prst="rect">
                      <a:avLst/>
                    </a:prstGeom>
                    <a:ln/>
                  </pic:spPr>
                </pic:pic>
              </a:graphicData>
            </a:graphic>
          </wp:anchor>
        </w:drawing>
      </w:r>
    </w:p>
    <w:p w14:paraId="14237F1B" w14:textId="43BDDA70"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Liabes University as an Assistant Professor, became a Lecturer in 1997, and was promoted to Full Professor in 2003. </w:t>
      </w:r>
      <w:r w:rsidR="00CA7EFA" w:rsidRPr="002846AF">
        <w:rPr>
          <w:color w:val="000000"/>
          <w:sz w:val="16"/>
          <w:szCs w:val="16"/>
          <w:highlight w:val="cyan"/>
        </w:rPr>
        <w:t>He was promoted to Distinguished Professor in 2025.</w:t>
      </w:r>
      <w:r w:rsidR="00CA7EFA">
        <w:rPr>
          <w:color w:val="000000"/>
          <w:sz w:val="16"/>
          <w:szCs w:val="16"/>
        </w:rPr>
        <w:t xml:space="preserve"> </w:t>
      </w:r>
      <w:r>
        <w:rPr>
          <w:color w:val="000000"/>
          <w:sz w:val="16"/>
          <w:szCs w:val="16"/>
        </w:rPr>
        <w:t xml:space="preserve">Since 2000, he has been the Director of the Telecommunications and Digital Signal Processing Laboratory. He is currently with the Telecommunications Department at Djillali Liabes University. </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32"/>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33"/>
                    <a:srcRect/>
                    <a:stretch>
                      <a:fillRect/>
                    </a:stretch>
                  </pic:blipFill>
                  <pic:spPr>
                    <a:xfrm>
                      <a:off x="0" y="0"/>
                      <a:ext cx="913765" cy="1217930"/>
                    </a:xfrm>
                    <a:prstGeom prst="rect">
                      <a:avLst/>
                    </a:prstGeom>
                    <a:ln/>
                  </pic:spPr>
                </pic:pic>
              </a:graphicData>
            </a:graphic>
          </wp:anchor>
        </w:drawing>
      </w:r>
    </w:p>
    <w:p w14:paraId="138FBEE7" w14:textId="6C823D99" w:rsidR="00437D94" w:rsidRDefault="00000000" w:rsidP="00EA15EB">
      <w:pPr>
        <w:pBdr>
          <w:top w:val="nil"/>
          <w:left w:val="nil"/>
          <w:bottom w:val="nil"/>
          <w:right w:val="nil"/>
          <w:between w:val="nil"/>
        </w:pBdr>
        <w:jc w:val="both"/>
        <w:rPr>
          <w:sz w:val="16"/>
          <w:szCs w:val="16"/>
        </w:rPr>
      </w:pPr>
      <w:r>
        <w:rPr>
          <w:b/>
          <w:sz w:val="16"/>
          <w:szCs w:val="16"/>
        </w:rPr>
        <w:t xml:space="preserve">Evan Benoit </w:t>
      </w:r>
      <w:r w:rsidR="00EA15EB" w:rsidRPr="00EA15EB">
        <w:rPr>
          <w:sz w:val="16"/>
          <w:szCs w:val="16"/>
        </w:rPr>
        <w:t>received his Ph.D. in Electrical Engineering from the University of Utah in 2023. His PhD research was 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p w14:paraId="5AE073F5" w14:textId="77777777" w:rsidR="00C97473" w:rsidRDefault="00C97473" w:rsidP="00C97473">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34"/>
                    <a:srcRect l="-40" t="-29" r="-39" b="-28"/>
                    <a:stretch>
                      <a:fillRect/>
                    </a:stretch>
                  </pic:blipFill>
                  <pic:spPr>
                    <a:xfrm>
                      <a:off x="0" y="0"/>
                      <a:ext cx="914400" cy="1239520"/>
                    </a:xfrm>
                    <a:prstGeom prst="rect">
                      <a:avLst/>
                    </a:prstGeom>
                    <a:ln/>
                  </pic:spPr>
                </pic:pic>
              </a:graphicData>
            </a:graphic>
          </wp:anchor>
        </w:drawing>
      </w:r>
    </w:p>
    <w:p w14:paraId="714AC84B" w14:textId="5B820A6C" w:rsidR="00C97473" w:rsidRPr="00C97473" w:rsidRDefault="00C97473" w:rsidP="00C97473">
      <w:pPr>
        <w:pBdr>
          <w:top w:val="nil"/>
          <w:left w:val="nil"/>
          <w:bottom w:val="nil"/>
          <w:right w:val="nil"/>
          <w:between w:val="nil"/>
        </w:pBdr>
        <w:jc w:val="both"/>
        <w:rPr>
          <w:b/>
          <w:sz w:val="16"/>
          <w:szCs w:val="16"/>
        </w:rPr>
      </w:pPr>
    </w:p>
    <w:sectPr w:rsidR="00C97473" w:rsidRPr="00C97473">
      <w:headerReference w:type="default" r:id="rId35"/>
      <w:footerReference w:type="default" r:id="rId36"/>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21992" w14:textId="77777777" w:rsidR="00577038" w:rsidRDefault="00577038">
      <w:r>
        <w:separator/>
      </w:r>
    </w:p>
  </w:endnote>
  <w:endnote w:type="continuationSeparator" w:id="0">
    <w:p w14:paraId="613C5087" w14:textId="77777777" w:rsidR="00577038" w:rsidRDefault="00577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81866E5C-EA4C-4EF2-8BAE-1D618FDE4D91}"/>
    <w:embedBold r:id="rId2" w:fontKey="{234F7724-3236-45B7-8D50-4814573B3074}"/>
    <w:embedItalic r:id="rId3" w:fontKey="{D2839D4E-0C2A-41F7-B84C-31D9AB1BF9A3}"/>
    <w:embedBoldItalic r:id="rId4" w:fontKey="{E38BD924-4269-4F69-BCA4-D10D8F255806}"/>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FDA8B133-842D-4C50-8ECA-3197699B4C0B}"/>
    <w:embedBold r:id="rId6" w:fontKey="{BEA113AD-BCA0-4745-9137-627DDD234096}"/>
    <w:embedItalic r:id="rId7" w:fontKey="{C67866B5-7E6E-4539-85AE-3681025FA6E3}"/>
  </w:font>
  <w:font w:name="Tahoma">
    <w:panose1 w:val="020B0604030504040204"/>
    <w:charset w:val="00"/>
    <w:family w:val="swiss"/>
    <w:pitch w:val="variable"/>
    <w:sig w:usb0="E1002EFF" w:usb1="C000605B" w:usb2="00000029" w:usb3="00000000" w:csb0="000101FF" w:csb1="00000000"/>
    <w:embedRegular r:id="rId8" w:fontKey="{BB1CA3D4-1A1D-4ABE-8065-6FFA5E616522}"/>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C8BFBA20-1E08-493F-A337-735E305181D9}"/>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DDBFDFD4-83CB-4F99-B961-28D7C2B9BAF2}"/>
    <w:embedBold r:id="rId11" w:fontKey="{5513BF7C-C844-4966-87E6-56CED6D950CA}"/>
    <w:embedItalic r:id="rId12" w:fontKey="{EABCDB7D-2EBB-4604-B668-C3FB9D2DCD60}"/>
  </w:font>
  <w:font w:name="Georgia">
    <w:panose1 w:val="02040502050405020303"/>
    <w:charset w:val="00"/>
    <w:family w:val="roman"/>
    <w:pitch w:val="variable"/>
    <w:sig w:usb0="00000287" w:usb1="00000000" w:usb2="00000000" w:usb3="00000000" w:csb0="0000009F" w:csb1="00000000"/>
    <w:embedRegular r:id="rId13" w:fontKey="{F36A9E1B-19AF-4EDC-AD74-899083E6F7D6}"/>
    <w:embedItalic r:id="rId14" w:fontKey="{7B5F29CE-40CF-4EC7-8C56-5C2FCA48B7FB}"/>
  </w:font>
  <w:font w:name="Old Standard TT">
    <w:charset w:val="00"/>
    <w:family w:val="auto"/>
    <w:pitch w:val="default"/>
    <w:embedRegular r:id="rId15" w:fontKey="{D072BDF6-8FA8-4351-B0E6-D4FC688FBC6B}"/>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D4F84879-8C54-4009-834D-00453E5DEE8D}"/>
    <w:embedItalic r:id="rId17" w:fontKey="{B46AA097-2A83-4608-A0AF-69E1AFC4261B}"/>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8" w:fontKey="{9583C4D6-E2EF-4B80-BA2B-9673C02DFB29}"/>
  </w:font>
  <w:font w:name="Calibri Light">
    <w:panose1 w:val="020F0302020204030204"/>
    <w:charset w:val="00"/>
    <w:family w:val="swiss"/>
    <w:pitch w:val="variable"/>
    <w:sig w:usb0="E4002EFF" w:usb1="C200247B" w:usb2="00000009" w:usb3="00000000" w:csb0="000001FF" w:csb1="00000000"/>
    <w:embedRegular r:id="rId19" w:fontKey="{ACA9D00E-214C-4C44-9162-B1D32728909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9092D" w14:textId="77777777" w:rsidR="00577038" w:rsidRDefault="00577038">
      <w:r>
        <w:separator/>
      </w:r>
    </w:p>
  </w:footnote>
  <w:footnote w:type="continuationSeparator" w:id="0">
    <w:p w14:paraId="331E8D97" w14:textId="77777777" w:rsidR="00577038" w:rsidRDefault="0057703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ndy Furse">
    <w15:presenceInfo w15:providerId="Windows Live" w15:userId="36539257c4ef0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10E1D"/>
    <w:rsid w:val="00022592"/>
    <w:rsid w:val="000400AB"/>
    <w:rsid w:val="000767F7"/>
    <w:rsid w:val="00083CA7"/>
    <w:rsid w:val="000A20A9"/>
    <w:rsid w:val="000B34C7"/>
    <w:rsid w:val="000C5D3B"/>
    <w:rsid w:val="000E0181"/>
    <w:rsid w:val="000E01C6"/>
    <w:rsid w:val="001071A0"/>
    <w:rsid w:val="00110D38"/>
    <w:rsid w:val="00147F42"/>
    <w:rsid w:val="00166D67"/>
    <w:rsid w:val="00196CE8"/>
    <w:rsid w:val="001A52F4"/>
    <w:rsid w:val="001B14D0"/>
    <w:rsid w:val="001B2F48"/>
    <w:rsid w:val="001C5345"/>
    <w:rsid w:val="001D4F41"/>
    <w:rsid w:val="001D684F"/>
    <w:rsid w:val="00201A0B"/>
    <w:rsid w:val="00202615"/>
    <w:rsid w:val="0021444A"/>
    <w:rsid w:val="002155F1"/>
    <w:rsid w:val="00223429"/>
    <w:rsid w:val="002341D8"/>
    <w:rsid w:val="00240E83"/>
    <w:rsid w:val="00243AF2"/>
    <w:rsid w:val="00250192"/>
    <w:rsid w:val="00265D67"/>
    <w:rsid w:val="002846AF"/>
    <w:rsid w:val="002D7503"/>
    <w:rsid w:val="00321382"/>
    <w:rsid w:val="003237B4"/>
    <w:rsid w:val="003246F6"/>
    <w:rsid w:val="0033416A"/>
    <w:rsid w:val="00352800"/>
    <w:rsid w:val="00355F0F"/>
    <w:rsid w:val="003658B6"/>
    <w:rsid w:val="00371AF7"/>
    <w:rsid w:val="00373D63"/>
    <w:rsid w:val="00384508"/>
    <w:rsid w:val="0038474F"/>
    <w:rsid w:val="0039433C"/>
    <w:rsid w:val="003C2932"/>
    <w:rsid w:val="003F196B"/>
    <w:rsid w:val="003F57A6"/>
    <w:rsid w:val="00400C7B"/>
    <w:rsid w:val="00415BD6"/>
    <w:rsid w:val="00421725"/>
    <w:rsid w:val="00426D39"/>
    <w:rsid w:val="00437D94"/>
    <w:rsid w:val="004425E4"/>
    <w:rsid w:val="004B4043"/>
    <w:rsid w:val="004B63B2"/>
    <w:rsid w:val="004D5BF7"/>
    <w:rsid w:val="004F4FBB"/>
    <w:rsid w:val="00505CB6"/>
    <w:rsid w:val="00512E6B"/>
    <w:rsid w:val="00516E45"/>
    <w:rsid w:val="005567B9"/>
    <w:rsid w:val="00577038"/>
    <w:rsid w:val="005862CC"/>
    <w:rsid w:val="00587ADB"/>
    <w:rsid w:val="00590901"/>
    <w:rsid w:val="00597AEF"/>
    <w:rsid w:val="005A3E25"/>
    <w:rsid w:val="005B4370"/>
    <w:rsid w:val="005E2AEB"/>
    <w:rsid w:val="005F5020"/>
    <w:rsid w:val="005F705E"/>
    <w:rsid w:val="006002AB"/>
    <w:rsid w:val="0060337D"/>
    <w:rsid w:val="0062161D"/>
    <w:rsid w:val="00636777"/>
    <w:rsid w:val="00641C59"/>
    <w:rsid w:val="00646D77"/>
    <w:rsid w:val="006524FE"/>
    <w:rsid w:val="00660891"/>
    <w:rsid w:val="00686A8E"/>
    <w:rsid w:val="006B491A"/>
    <w:rsid w:val="006B7FAA"/>
    <w:rsid w:val="006D15FE"/>
    <w:rsid w:val="006D3DD3"/>
    <w:rsid w:val="00726D7E"/>
    <w:rsid w:val="007311C4"/>
    <w:rsid w:val="00741AFF"/>
    <w:rsid w:val="00746AB9"/>
    <w:rsid w:val="0075715C"/>
    <w:rsid w:val="00762E56"/>
    <w:rsid w:val="0077741E"/>
    <w:rsid w:val="00787DB7"/>
    <w:rsid w:val="007A4C04"/>
    <w:rsid w:val="007B28D1"/>
    <w:rsid w:val="007D1C98"/>
    <w:rsid w:val="007D4351"/>
    <w:rsid w:val="007E0702"/>
    <w:rsid w:val="007E586F"/>
    <w:rsid w:val="007E6B6F"/>
    <w:rsid w:val="007E6C14"/>
    <w:rsid w:val="007E7318"/>
    <w:rsid w:val="007F1091"/>
    <w:rsid w:val="00801FAC"/>
    <w:rsid w:val="00802EA1"/>
    <w:rsid w:val="00802F83"/>
    <w:rsid w:val="00816760"/>
    <w:rsid w:val="008254C3"/>
    <w:rsid w:val="00836989"/>
    <w:rsid w:val="00872E8C"/>
    <w:rsid w:val="00880CA4"/>
    <w:rsid w:val="008832A3"/>
    <w:rsid w:val="00885467"/>
    <w:rsid w:val="00893B8B"/>
    <w:rsid w:val="00897240"/>
    <w:rsid w:val="00897927"/>
    <w:rsid w:val="008A23AC"/>
    <w:rsid w:val="008C18FC"/>
    <w:rsid w:val="008C6861"/>
    <w:rsid w:val="008D5013"/>
    <w:rsid w:val="008D5B13"/>
    <w:rsid w:val="008D631F"/>
    <w:rsid w:val="00947350"/>
    <w:rsid w:val="0095034D"/>
    <w:rsid w:val="00970CEF"/>
    <w:rsid w:val="009741C0"/>
    <w:rsid w:val="00975C03"/>
    <w:rsid w:val="00981D34"/>
    <w:rsid w:val="00985F50"/>
    <w:rsid w:val="0098709E"/>
    <w:rsid w:val="009A07B8"/>
    <w:rsid w:val="009B4C30"/>
    <w:rsid w:val="009C5B82"/>
    <w:rsid w:val="009D48FB"/>
    <w:rsid w:val="009E175E"/>
    <w:rsid w:val="009E2802"/>
    <w:rsid w:val="009E3026"/>
    <w:rsid w:val="00A03822"/>
    <w:rsid w:val="00A40FBE"/>
    <w:rsid w:val="00A552BC"/>
    <w:rsid w:val="00A620CF"/>
    <w:rsid w:val="00A664A9"/>
    <w:rsid w:val="00A817F8"/>
    <w:rsid w:val="00AA10B7"/>
    <w:rsid w:val="00AB1BDE"/>
    <w:rsid w:val="00AB3503"/>
    <w:rsid w:val="00AB40A9"/>
    <w:rsid w:val="00AC5F4B"/>
    <w:rsid w:val="00B02F76"/>
    <w:rsid w:val="00B150D1"/>
    <w:rsid w:val="00B33F1A"/>
    <w:rsid w:val="00B364B0"/>
    <w:rsid w:val="00B36F77"/>
    <w:rsid w:val="00B40CE7"/>
    <w:rsid w:val="00B445C0"/>
    <w:rsid w:val="00B51BDD"/>
    <w:rsid w:val="00B56975"/>
    <w:rsid w:val="00B81315"/>
    <w:rsid w:val="00B9543F"/>
    <w:rsid w:val="00BA32AE"/>
    <w:rsid w:val="00BB56E3"/>
    <w:rsid w:val="00BB644B"/>
    <w:rsid w:val="00BF54C1"/>
    <w:rsid w:val="00C12091"/>
    <w:rsid w:val="00C124DA"/>
    <w:rsid w:val="00C26B64"/>
    <w:rsid w:val="00C45508"/>
    <w:rsid w:val="00C6767D"/>
    <w:rsid w:val="00C7221D"/>
    <w:rsid w:val="00C80F01"/>
    <w:rsid w:val="00C924DF"/>
    <w:rsid w:val="00C92F08"/>
    <w:rsid w:val="00C97473"/>
    <w:rsid w:val="00CA7EFA"/>
    <w:rsid w:val="00CB0A9D"/>
    <w:rsid w:val="00CC08A3"/>
    <w:rsid w:val="00CD50CE"/>
    <w:rsid w:val="00CE429B"/>
    <w:rsid w:val="00CF0840"/>
    <w:rsid w:val="00D10483"/>
    <w:rsid w:val="00D11350"/>
    <w:rsid w:val="00D430AB"/>
    <w:rsid w:val="00D517F7"/>
    <w:rsid w:val="00D53F51"/>
    <w:rsid w:val="00D76CB6"/>
    <w:rsid w:val="00D93697"/>
    <w:rsid w:val="00D958CB"/>
    <w:rsid w:val="00DC27EF"/>
    <w:rsid w:val="00DE1843"/>
    <w:rsid w:val="00DF0216"/>
    <w:rsid w:val="00E06D20"/>
    <w:rsid w:val="00E10AD1"/>
    <w:rsid w:val="00E24800"/>
    <w:rsid w:val="00E3161B"/>
    <w:rsid w:val="00E31D49"/>
    <w:rsid w:val="00E42822"/>
    <w:rsid w:val="00E53664"/>
    <w:rsid w:val="00E564E4"/>
    <w:rsid w:val="00E64D01"/>
    <w:rsid w:val="00EA15EB"/>
    <w:rsid w:val="00ED1E4D"/>
    <w:rsid w:val="00ED27B4"/>
    <w:rsid w:val="00ED2CA4"/>
    <w:rsid w:val="00ED56A2"/>
    <w:rsid w:val="00EE2EDB"/>
    <w:rsid w:val="00EE44D8"/>
    <w:rsid w:val="00EF1AED"/>
    <w:rsid w:val="00F151E1"/>
    <w:rsid w:val="00F16064"/>
    <w:rsid w:val="00F17C59"/>
    <w:rsid w:val="00F366E3"/>
    <w:rsid w:val="00F442F7"/>
    <w:rsid w:val="00F5384D"/>
    <w:rsid w:val="00F5749E"/>
    <w:rsid w:val="00F8232B"/>
    <w:rsid w:val="00F862D8"/>
    <w:rsid w:val="00F92284"/>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103890">
      <w:bodyDiv w:val="1"/>
      <w:marLeft w:val="0"/>
      <w:marRight w:val="0"/>
      <w:marTop w:val="0"/>
      <w:marBottom w:val="0"/>
      <w:divBdr>
        <w:top w:val="none" w:sz="0" w:space="0" w:color="auto"/>
        <w:left w:val="none" w:sz="0" w:space="0" w:color="auto"/>
        <w:bottom w:val="none" w:sz="0" w:space="0" w:color="auto"/>
        <w:right w:val="none" w:sz="0" w:space="0" w:color="auto"/>
      </w:divBdr>
    </w:div>
    <w:div w:id="1829591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van.benoit@utah.edu" TargetMode="External"/><Relationship Id="rId18" Type="http://schemas.openxmlformats.org/officeDocument/2006/relationships/hyperlink" Target="mailto:cfurse@ece.utah.edu" TargetMode="External"/><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image" Target="media/image4.emf"/><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mailto:ali.djebbari@univ-sba.dz" TargetMode="External"/><Relationship Id="rId17" Type="http://schemas.openxmlformats.org/officeDocument/2006/relationships/hyperlink" Target="mailto:evan.benoit@utah.edu" TargetMode="External"/><Relationship Id="rId25" Type="http://schemas.openxmlformats.org/officeDocument/2006/relationships/image" Target="media/image8.emf"/><Relationship Id="rId33" Type="http://schemas.openxmlformats.org/officeDocument/2006/relationships/image" Target="media/image16.jp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mailto:ali.djebbari@univ-sba.dz" TargetMode="External"/><Relationship Id="rId20" Type="http://schemas.openxmlformats.org/officeDocument/2006/relationships/image" Target="media/image3.emf"/><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ouad.addad@univ-sba.dz"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mouad.addad@univ-sba.dz"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cfurse@ece.utah.edu"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Props1.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12115</Words>
  <Characters>63726</Characters>
  <Application>Microsoft Office Word</Application>
  <DocSecurity>0</DocSecurity>
  <Lines>1482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2</cp:revision>
  <cp:lastPrinted>2025-04-22T13:35:00Z</cp:lastPrinted>
  <dcterms:created xsi:type="dcterms:W3CDTF">2025-04-23T02:26:00Z</dcterms:created>
  <dcterms:modified xsi:type="dcterms:W3CDTF">2025-04-23T02:26:00Z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